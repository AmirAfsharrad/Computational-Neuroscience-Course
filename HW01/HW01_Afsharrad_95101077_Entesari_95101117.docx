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750" w:rsidRPr="00EA5750" w:rsidRDefault="00EA5750" w:rsidP="00EA5750">
      <w:pPr>
        <w:bidi/>
        <w:jc w:val="center"/>
        <w:rPr>
          <w:rFonts w:ascii="XB Niloofar" w:hAnsi="XB Niloofar"/>
          <w:b/>
          <w:bCs/>
          <w:rtl/>
          <w:lang w:bidi="fa-IR"/>
        </w:rPr>
      </w:pPr>
      <w:r w:rsidRPr="00EA5750">
        <w:rPr>
          <w:rFonts w:ascii="XB Niloofar" w:hAnsi="XB Niloofar" w:hint="cs"/>
          <w:b/>
          <w:bCs/>
          <w:rtl/>
          <w:lang w:bidi="fa-IR"/>
        </w:rPr>
        <w:t>باسمه تعالی</w:t>
      </w:r>
    </w:p>
    <w:p w:rsidR="00EA5750" w:rsidRPr="00EA5750" w:rsidRDefault="00EA5750" w:rsidP="00EA5750">
      <w:pPr>
        <w:bidi/>
        <w:jc w:val="center"/>
        <w:rPr>
          <w:rFonts w:ascii="XB Niloofar" w:hAnsi="XB Niloofar"/>
          <w:b/>
          <w:bCs/>
          <w:rtl/>
          <w:lang w:bidi="fa-IR"/>
        </w:rPr>
      </w:pPr>
    </w:p>
    <w:p w:rsidR="00EA5750" w:rsidRPr="00EA5750" w:rsidRDefault="00EA5750" w:rsidP="00EA5750">
      <w:pPr>
        <w:bidi/>
        <w:jc w:val="center"/>
        <w:rPr>
          <w:rFonts w:ascii="XB Niloofar" w:hAnsi="XB Niloofar"/>
          <w:b/>
          <w:bCs/>
          <w:rtl/>
          <w:lang w:bidi="fa-IR"/>
        </w:rPr>
      </w:pPr>
      <w:r w:rsidRPr="00EA5750">
        <w:rPr>
          <w:rFonts w:ascii="XB Niloofar" w:hAnsi="XB Niloofar"/>
          <w:b/>
          <w:bCs/>
          <w:noProof/>
        </w:rPr>
        <w:drawing>
          <wp:inline distT="0" distB="0" distL="0" distR="0">
            <wp:extent cx="1221105" cy="1221105"/>
            <wp:effectExtent l="0" t="0" r="0" b="0"/>
            <wp:docPr id="1" name="Picture 1" descr="C:\Users\Asus\AppData\Local\Microsoft\Windows\INetCache\Content.Word\Sharif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INetCache\Content.Word\Sharif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inline>
        </w:drawing>
      </w:r>
    </w:p>
    <w:p w:rsidR="00EA5750" w:rsidRDefault="005F5917" w:rsidP="00EA5750">
      <w:pPr>
        <w:bidi/>
        <w:jc w:val="center"/>
        <w:rPr>
          <w:rFonts w:ascii="XB Niloofar" w:hAnsi="XB Niloofar" w:hint="cs"/>
          <w:b/>
          <w:bCs/>
          <w:sz w:val="28"/>
          <w:szCs w:val="28"/>
          <w:rtl/>
          <w:lang w:bidi="fa-IR"/>
        </w:rPr>
      </w:pPr>
      <w:r>
        <w:rPr>
          <w:rFonts w:ascii="XB Niloofar" w:hAnsi="XB Niloofar" w:hint="cs"/>
          <w:b/>
          <w:bCs/>
          <w:sz w:val="28"/>
          <w:szCs w:val="28"/>
          <w:rtl/>
          <w:lang w:bidi="fa-IR"/>
        </w:rPr>
        <w:t>دانشگاه صنعتی شریف</w:t>
      </w:r>
    </w:p>
    <w:p w:rsidR="005F5917" w:rsidRPr="00F5106F" w:rsidRDefault="005F5917" w:rsidP="005F5917">
      <w:pPr>
        <w:bidi/>
        <w:jc w:val="center"/>
        <w:rPr>
          <w:rFonts w:ascii="XB Niloofar" w:hAnsi="XB Niloofar"/>
          <w:b/>
          <w:bCs/>
          <w:sz w:val="28"/>
          <w:szCs w:val="28"/>
          <w:rtl/>
          <w:lang w:bidi="fa-IR"/>
        </w:rPr>
      </w:pPr>
      <w:r>
        <w:rPr>
          <w:rFonts w:ascii="XB Niloofar" w:hAnsi="XB Niloofar" w:hint="cs"/>
          <w:b/>
          <w:bCs/>
          <w:sz w:val="28"/>
          <w:szCs w:val="28"/>
          <w:rtl/>
          <w:lang w:bidi="fa-IR"/>
        </w:rPr>
        <w:t>دانشکده مهندسی برق</w:t>
      </w:r>
    </w:p>
    <w:p w:rsidR="00EA5750" w:rsidRPr="00EA5750" w:rsidRDefault="00EA5750" w:rsidP="00EA5750">
      <w:pPr>
        <w:bidi/>
        <w:jc w:val="center"/>
        <w:rPr>
          <w:rFonts w:ascii="XB Niloofar" w:hAnsi="XB Niloofar"/>
          <w:b/>
          <w:bCs/>
          <w:rtl/>
          <w:lang w:bidi="fa-IR"/>
        </w:rPr>
      </w:pPr>
    </w:p>
    <w:p w:rsidR="00EA5750" w:rsidRPr="00EA5750" w:rsidRDefault="0026724B" w:rsidP="00A45AB2">
      <w:pPr>
        <w:bidi/>
        <w:jc w:val="center"/>
        <w:rPr>
          <w:rFonts w:ascii="XB Niloofar" w:hAnsi="XB Niloofar"/>
          <w:b/>
          <w:bCs/>
          <w:szCs w:val="36"/>
          <w:rtl/>
          <w:lang w:bidi="fa-IR"/>
        </w:rPr>
      </w:pPr>
      <w:r>
        <w:rPr>
          <w:rFonts w:ascii="XB Niloofar" w:hAnsi="XB Niloofar" w:hint="cs"/>
          <w:b/>
          <w:bCs/>
          <w:szCs w:val="36"/>
          <w:rtl/>
          <w:lang w:bidi="fa-IR"/>
        </w:rPr>
        <w:t xml:space="preserve">درس </w:t>
      </w:r>
      <w:r w:rsidR="00A45AB2">
        <w:rPr>
          <w:rFonts w:ascii="XB Niloofar" w:hAnsi="XB Niloofar" w:hint="cs"/>
          <w:b/>
          <w:bCs/>
          <w:szCs w:val="36"/>
          <w:rtl/>
          <w:lang w:bidi="fa-IR"/>
        </w:rPr>
        <w:t>علوم اعصاب محاسباتی</w:t>
      </w:r>
    </w:p>
    <w:p w:rsidR="003B266E" w:rsidRPr="00EA5750" w:rsidRDefault="003B266E" w:rsidP="00A45AB2">
      <w:pPr>
        <w:bidi/>
        <w:rPr>
          <w:rFonts w:ascii="XB Niloofar" w:hAnsi="XB Niloofar"/>
          <w:b/>
          <w:bCs/>
          <w:rtl/>
          <w:lang w:bidi="fa-IR"/>
        </w:rPr>
      </w:pPr>
    </w:p>
    <w:p w:rsidR="00986933" w:rsidRDefault="0026724B" w:rsidP="00A45AB2">
      <w:pPr>
        <w:bidi/>
        <w:jc w:val="center"/>
        <w:rPr>
          <w:rFonts w:ascii="XB Niloofar" w:hAnsi="XB Niloofar"/>
          <w:b/>
          <w:bCs/>
          <w:szCs w:val="28"/>
          <w:lang w:bidi="fa-IR"/>
        </w:rPr>
      </w:pPr>
      <w:r>
        <w:rPr>
          <w:rFonts w:ascii="XB Niloofar" w:hAnsi="XB Niloofar" w:hint="cs"/>
          <w:b/>
          <w:bCs/>
          <w:szCs w:val="28"/>
          <w:rtl/>
          <w:lang w:bidi="fa-IR"/>
        </w:rPr>
        <w:t xml:space="preserve">گزارش </w:t>
      </w:r>
      <w:r w:rsidR="00A45AB2">
        <w:rPr>
          <w:rFonts w:ascii="XB Niloofar" w:hAnsi="XB Niloofar" w:hint="cs"/>
          <w:b/>
          <w:bCs/>
          <w:szCs w:val="28"/>
          <w:rtl/>
          <w:lang w:bidi="fa-IR"/>
        </w:rPr>
        <w:t>پروژه درس</w:t>
      </w:r>
    </w:p>
    <w:p w:rsidR="0026724B" w:rsidRDefault="0026724B" w:rsidP="00A45AB2">
      <w:pPr>
        <w:bidi/>
        <w:jc w:val="center"/>
        <w:rPr>
          <w:rFonts w:ascii="XB Niloofar" w:hAnsi="XB Niloofar" w:hint="cs"/>
          <w:b/>
          <w:bCs/>
          <w:szCs w:val="28"/>
          <w:rtl/>
          <w:lang w:bidi="fa-IR"/>
        </w:rPr>
      </w:pPr>
      <w:r>
        <w:rPr>
          <w:rFonts w:ascii="XB Niloofar" w:hAnsi="XB Niloofar" w:hint="cs"/>
          <w:b/>
          <w:bCs/>
          <w:szCs w:val="28"/>
          <w:rtl/>
          <w:lang w:bidi="fa-IR"/>
        </w:rPr>
        <w:t xml:space="preserve">سری </w:t>
      </w:r>
      <w:r w:rsidR="00A45AB2">
        <w:rPr>
          <w:rFonts w:ascii="XB Niloofar" w:hAnsi="XB Niloofar" w:hint="cs"/>
          <w:b/>
          <w:bCs/>
          <w:szCs w:val="28"/>
          <w:rtl/>
          <w:lang w:bidi="fa-IR"/>
        </w:rPr>
        <w:t>اول</w:t>
      </w:r>
    </w:p>
    <w:p w:rsidR="008D34F1" w:rsidRPr="008D34F1" w:rsidRDefault="008D34F1" w:rsidP="008D34F1">
      <w:pPr>
        <w:bidi/>
        <w:jc w:val="center"/>
        <w:rPr>
          <w:rFonts w:ascii="XB Niloofar" w:hAnsi="XB Niloofar"/>
          <w:b/>
          <w:bCs/>
          <w:szCs w:val="28"/>
          <w:lang w:bidi="fa-IR"/>
        </w:rPr>
      </w:pPr>
      <w:r w:rsidRPr="008D34F1">
        <w:rPr>
          <w:rFonts w:ascii="XB Niloofar" w:hAnsi="XB Niloofar"/>
          <w:b/>
          <w:bCs/>
          <w:szCs w:val="28"/>
          <w:rtl/>
        </w:rPr>
        <w:t>بررسی رفتار نورون‌های پیچیده‌ی</w:t>
      </w:r>
      <w:r w:rsidRPr="008D34F1">
        <w:rPr>
          <w:rFonts w:ascii="XB Niloofar" w:hAnsi="XB Niloofar"/>
          <w:b/>
          <w:bCs/>
          <w:szCs w:val="28"/>
          <w:lang w:bidi="fa-IR"/>
        </w:rPr>
        <w:t xml:space="preserve"> Primary Visual Cortex </w:t>
      </w:r>
      <w:r w:rsidRPr="008D34F1">
        <w:rPr>
          <w:rFonts w:ascii="XB Niloofar" w:hAnsi="XB Niloofar"/>
          <w:b/>
          <w:bCs/>
          <w:szCs w:val="28"/>
          <w:rtl/>
        </w:rPr>
        <w:t>گربه مبتنی بر دیتای تهاجمی</w:t>
      </w:r>
    </w:p>
    <w:p w:rsidR="008D34F1" w:rsidRDefault="008D34F1" w:rsidP="008D34F1">
      <w:pPr>
        <w:bidi/>
        <w:jc w:val="center"/>
        <w:rPr>
          <w:rFonts w:ascii="XB Niloofar" w:hAnsi="XB Niloofar"/>
          <w:b/>
          <w:bCs/>
          <w:szCs w:val="28"/>
          <w:rtl/>
          <w:lang w:bidi="fa-IR"/>
        </w:rPr>
      </w:pPr>
    </w:p>
    <w:p w:rsidR="008D34F1" w:rsidRDefault="008D34F1" w:rsidP="008D34F1">
      <w:pPr>
        <w:bidi/>
        <w:jc w:val="center"/>
        <w:rPr>
          <w:rFonts w:ascii="XB Niloofar" w:hAnsi="XB Niloofar" w:hint="cs"/>
          <w:b/>
          <w:bCs/>
          <w:szCs w:val="28"/>
          <w:rtl/>
          <w:lang w:bidi="fa-IR"/>
        </w:rPr>
      </w:pPr>
      <w:r>
        <w:rPr>
          <w:rFonts w:ascii="XB Niloofar" w:hAnsi="XB Niloofar" w:hint="cs"/>
          <w:b/>
          <w:bCs/>
          <w:szCs w:val="28"/>
          <w:rtl/>
          <w:lang w:bidi="fa-IR"/>
        </w:rPr>
        <w:t>استاد درس:</w:t>
      </w:r>
    </w:p>
    <w:p w:rsidR="008D34F1" w:rsidRPr="00EA5750" w:rsidRDefault="008D34F1" w:rsidP="008D34F1">
      <w:pPr>
        <w:bidi/>
        <w:jc w:val="center"/>
        <w:rPr>
          <w:rFonts w:ascii="XB Niloofar" w:hAnsi="XB Niloofar"/>
          <w:b/>
          <w:bCs/>
          <w:szCs w:val="28"/>
          <w:rtl/>
          <w:lang w:bidi="fa-IR"/>
        </w:rPr>
      </w:pPr>
      <w:r>
        <w:rPr>
          <w:rFonts w:ascii="XB Niloofar" w:hAnsi="XB Niloofar" w:hint="cs"/>
          <w:b/>
          <w:bCs/>
          <w:szCs w:val="28"/>
          <w:rtl/>
          <w:lang w:bidi="fa-IR"/>
        </w:rPr>
        <w:t>دکتر کربلایی آقاجان</w:t>
      </w:r>
    </w:p>
    <w:p w:rsidR="00EA5750" w:rsidRPr="00EA5750" w:rsidRDefault="00EA5750" w:rsidP="00A45AB2">
      <w:pPr>
        <w:bidi/>
        <w:rPr>
          <w:rFonts w:ascii="XB Niloofar" w:hAnsi="XB Niloofar"/>
          <w:b/>
          <w:bCs/>
          <w:szCs w:val="28"/>
          <w:rtl/>
          <w:lang w:bidi="fa-IR"/>
        </w:rPr>
      </w:pPr>
    </w:p>
    <w:p w:rsidR="00EA5750" w:rsidRPr="00EA5750" w:rsidRDefault="00EA5750" w:rsidP="00EA5750">
      <w:pPr>
        <w:bidi/>
        <w:jc w:val="center"/>
        <w:rPr>
          <w:rFonts w:ascii="XB Niloofar" w:hAnsi="XB Niloofar"/>
          <w:b/>
          <w:bCs/>
          <w:szCs w:val="28"/>
          <w:rtl/>
          <w:lang w:bidi="fa-IR"/>
        </w:rPr>
      </w:pPr>
      <w:r w:rsidRPr="00EA5750">
        <w:rPr>
          <w:rFonts w:ascii="XB Niloofar" w:hAnsi="XB Niloofar" w:hint="cs"/>
          <w:b/>
          <w:bCs/>
          <w:szCs w:val="28"/>
          <w:rtl/>
          <w:lang w:bidi="fa-IR"/>
        </w:rPr>
        <w:t>امیرحسین افشارراد</w:t>
      </w:r>
    </w:p>
    <w:p w:rsidR="00EA5750" w:rsidRPr="00EA5750" w:rsidRDefault="00EA5750" w:rsidP="00EA5750">
      <w:pPr>
        <w:bidi/>
        <w:jc w:val="center"/>
        <w:rPr>
          <w:rFonts w:ascii="XB Niloofar" w:hAnsi="XB Niloofar"/>
          <w:b/>
          <w:bCs/>
          <w:szCs w:val="28"/>
          <w:rtl/>
          <w:lang w:bidi="fa-IR"/>
        </w:rPr>
      </w:pPr>
      <w:r w:rsidRPr="00EA5750">
        <w:rPr>
          <w:rFonts w:ascii="XB Niloofar" w:hAnsi="XB Niloofar" w:hint="cs"/>
          <w:b/>
          <w:bCs/>
          <w:szCs w:val="28"/>
          <w:rtl/>
          <w:lang w:bidi="fa-IR"/>
        </w:rPr>
        <w:t>95101077</w:t>
      </w:r>
    </w:p>
    <w:p w:rsidR="00EA5750" w:rsidRPr="00EA5750" w:rsidRDefault="00EA5750" w:rsidP="00EA5750">
      <w:pPr>
        <w:bidi/>
        <w:jc w:val="center"/>
        <w:rPr>
          <w:rFonts w:ascii="XB Niloofar" w:hAnsi="XB Niloofar"/>
          <w:b/>
          <w:bCs/>
          <w:szCs w:val="28"/>
          <w:rtl/>
          <w:lang w:bidi="fa-IR"/>
        </w:rPr>
      </w:pPr>
    </w:p>
    <w:p w:rsidR="003B266E" w:rsidRDefault="00A45AB2" w:rsidP="003B266E">
      <w:pPr>
        <w:bidi/>
        <w:jc w:val="center"/>
        <w:rPr>
          <w:rFonts w:ascii="XB Niloofar" w:hAnsi="XB Niloofar"/>
          <w:b/>
          <w:bCs/>
          <w:szCs w:val="28"/>
          <w:rtl/>
          <w:lang w:bidi="fa-IR"/>
        </w:rPr>
      </w:pPr>
      <w:r>
        <w:rPr>
          <w:rFonts w:ascii="XB Niloofar" w:hAnsi="XB Niloofar" w:hint="cs"/>
          <w:b/>
          <w:bCs/>
          <w:szCs w:val="28"/>
          <w:rtl/>
          <w:lang w:bidi="fa-IR"/>
        </w:rPr>
        <w:t>طاها انتصاری</w:t>
      </w:r>
    </w:p>
    <w:p w:rsidR="0026724B" w:rsidRDefault="00A45AB2" w:rsidP="008D34F1">
      <w:pPr>
        <w:bidi/>
        <w:jc w:val="center"/>
        <w:rPr>
          <w:rFonts w:ascii="XB Niloofar" w:hAnsi="XB Niloofar"/>
          <w:b/>
          <w:bCs/>
          <w:szCs w:val="28"/>
          <w:rtl/>
          <w:lang w:bidi="fa-IR"/>
        </w:rPr>
      </w:pPr>
      <w:r>
        <w:rPr>
          <w:rFonts w:ascii="XB Niloofar" w:hAnsi="XB Niloofar" w:hint="cs"/>
          <w:b/>
          <w:bCs/>
          <w:szCs w:val="28"/>
          <w:rtl/>
          <w:lang w:bidi="fa-IR"/>
        </w:rPr>
        <w:t>95101117</w:t>
      </w:r>
    </w:p>
    <w:p w:rsidR="0026724B" w:rsidRDefault="0026724B" w:rsidP="0026724B">
      <w:pPr>
        <w:bidi/>
        <w:jc w:val="center"/>
        <w:rPr>
          <w:rFonts w:ascii="XB Niloofar" w:hAnsi="XB Niloofar"/>
          <w:b/>
          <w:bCs/>
          <w:szCs w:val="28"/>
          <w:rtl/>
          <w:lang w:bidi="fa-IR"/>
        </w:rPr>
      </w:pPr>
    </w:p>
    <w:p w:rsidR="003B266E" w:rsidRDefault="008D34F1" w:rsidP="008D34F1">
      <w:pPr>
        <w:bidi/>
        <w:jc w:val="center"/>
        <w:rPr>
          <w:rFonts w:ascii="XB Niloofar" w:hAnsi="XB Niloofar"/>
          <w:b/>
          <w:bCs/>
          <w:szCs w:val="28"/>
          <w:rtl/>
          <w:lang w:bidi="fa-IR"/>
        </w:rPr>
      </w:pPr>
      <w:r>
        <w:rPr>
          <w:rFonts w:ascii="XB Niloofar" w:hAnsi="XB Niloofar" w:hint="cs"/>
          <w:b/>
          <w:bCs/>
          <w:szCs w:val="28"/>
          <w:rtl/>
          <w:lang w:bidi="fa-IR"/>
        </w:rPr>
        <w:t>1</w:t>
      </w:r>
      <w:r w:rsidR="0026724B">
        <w:rPr>
          <w:rFonts w:ascii="XB Niloofar" w:hAnsi="XB Niloofar" w:hint="cs"/>
          <w:b/>
          <w:bCs/>
          <w:szCs w:val="28"/>
          <w:rtl/>
          <w:lang w:bidi="fa-IR"/>
        </w:rPr>
        <w:t xml:space="preserve"> / </w:t>
      </w:r>
      <w:r>
        <w:rPr>
          <w:rFonts w:ascii="XB Niloofar" w:hAnsi="XB Niloofar" w:hint="cs"/>
          <w:b/>
          <w:bCs/>
          <w:szCs w:val="28"/>
          <w:rtl/>
          <w:lang w:bidi="fa-IR"/>
        </w:rPr>
        <w:t>1</w:t>
      </w:r>
      <w:r w:rsidR="0026724B">
        <w:rPr>
          <w:rFonts w:ascii="XB Niloofar" w:hAnsi="XB Niloofar" w:hint="cs"/>
          <w:b/>
          <w:bCs/>
          <w:szCs w:val="28"/>
          <w:rtl/>
          <w:lang w:bidi="fa-IR"/>
        </w:rPr>
        <w:t xml:space="preserve"> / 139</w:t>
      </w:r>
      <w:r>
        <w:rPr>
          <w:rFonts w:ascii="XB Niloofar" w:hAnsi="XB Niloofar" w:hint="cs"/>
          <w:b/>
          <w:bCs/>
          <w:szCs w:val="28"/>
          <w:rtl/>
          <w:lang w:bidi="fa-IR"/>
        </w:rPr>
        <w:t>7</w:t>
      </w:r>
      <w:r w:rsidR="003B266E">
        <w:rPr>
          <w:rFonts w:ascii="XB Niloofar" w:hAnsi="XB Niloofar"/>
          <w:b/>
          <w:bCs/>
          <w:szCs w:val="28"/>
          <w:rtl/>
          <w:lang w:bidi="fa-IR"/>
        </w:rPr>
        <w:br w:type="page"/>
      </w:r>
    </w:p>
    <w:p w:rsidR="000F2969" w:rsidRDefault="000F2969" w:rsidP="009B2E6D">
      <w:pPr>
        <w:pStyle w:val="Heading2"/>
        <w:bidi/>
        <w:rPr>
          <w:rFonts w:hint="cs"/>
          <w:rtl/>
          <w:lang w:bidi="fa-IR"/>
        </w:rPr>
      </w:pPr>
      <w:r>
        <w:rPr>
          <w:rFonts w:hint="cs"/>
          <w:rtl/>
          <w:lang w:bidi="fa-IR"/>
        </w:rPr>
        <w:lastRenderedPageBreak/>
        <w:t>توضیحات اولیه:</w:t>
      </w:r>
    </w:p>
    <w:p w:rsidR="000F2969" w:rsidRDefault="000F2969" w:rsidP="000F2969">
      <w:pPr>
        <w:bidi/>
        <w:jc w:val="both"/>
        <w:rPr>
          <w:rFonts w:hint="cs"/>
          <w:rtl/>
          <w:lang w:bidi="fa-IR"/>
        </w:rPr>
      </w:pPr>
      <w:r>
        <w:rPr>
          <w:rFonts w:hint="cs"/>
          <w:rtl/>
          <w:lang w:bidi="fa-IR"/>
        </w:rPr>
        <w:t xml:space="preserve">1- در کنار این گزارش، فایل‎های مربوط به کد متلب اصلی، توابع نوشته شده، و </w:t>
      </w:r>
      <w:r w:rsidRPr="000F2969">
        <w:rPr>
          <w:rFonts w:hint="cs"/>
          <w:u w:val="single"/>
          <w:rtl/>
          <w:lang w:bidi="fa-IR"/>
        </w:rPr>
        <w:t>دیتاست‎ها</w:t>
      </w:r>
      <w:r>
        <w:rPr>
          <w:rFonts w:hint="cs"/>
          <w:rtl/>
          <w:lang w:bidi="fa-IR"/>
        </w:rPr>
        <w:t>ی مربوط به پروژه ضمیمه شده است. با توجه به این که در کد متلب ضمیمه‎شده، فراخوانی اطلاعات دیتاست صورت می‎گیرد، برنامه باید دقیقا در فرمت فولدربندی موجود اجرا شود تا به درستی کار کند.</w:t>
      </w:r>
    </w:p>
    <w:p w:rsidR="000F2969" w:rsidRDefault="000F2969" w:rsidP="000F2969">
      <w:pPr>
        <w:bidi/>
        <w:jc w:val="both"/>
        <w:rPr>
          <w:rFonts w:hint="cs"/>
          <w:rtl/>
          <w:lang w:bidi="fa-IR"/>
        </w:rPr>
      </w:pPr>
      <w:r>
        <w:rPr>
          <w:rFonts w:hint="cs"/>
          <w:rtl/>
          <w:lang w:bidi="fa-IR"/>
        </w:rPr>
        <w:t xml:space="preserve">2- علاوه بر همه‎ی فایل‎های ضمیمه‎شده، فایل </w:t>
      </w:r>
      <w:r>
        <w:rPr>
          <w:lang w:bidi="fa-IR"/>
        </w:rPr>
        <w:t>neurons.mat</w:t>
      </w:r>
      <w:r>
        <w:rPr>
          <w:rFonts w:hint="cs"/>
          <w:rtl/>
          <w:lang w:bidi="fa-IR"/>
        </w:rPr>
        <w:t xml:space="preserve"> نیز موجود است. این فایل، حاوی تمامی اطلاعات مهمی است که در اثر اجرا کردن بخش‎های مختلف کد متلب به دست می‎آیند. بدیهی است در صورتی که کد را از ابتدا تا انتها اجرا کنید، استراکت </w:t>
      </w:r>
      <w:r>
        <w:rPr>
          <w:lang w:bidi="fa-IR"/>
        </w:rPr>
        <w:t>neurons</w:t>
      </w:r>
      <w:r>
        <w:rPr>
          <w:rFonts w:hint="cs"/>
          <w:rtl/>
          <w:lang w:bidi="fa-IR"/>
        </w:rPr>
        <w:t xml:space="preserve"> به طور کامل ساخته می‎شود، اما با توجه به سنگین و زمان‎بر بودن پردازش کد به صورت کامل، این فایل را نیز ضمیمه کرده‎ایم تا در صورت لزوم بتوانید به نتایج آزمایشات و پردازش‎ها دسترسی سریع‎تری بیابید.</w:t>
      </w:r>
    </w:p>
    <w:p w:rsidR="000F2969" w:rsidRDefault="000F2969" w:rsidP="000F2969">
      <w:pPr>
        <w:bidi/>
        <w:jc w:val="both"/>
        <w:rPr>
          <w:rFonts w:hint="cs"/>
          <w:rtl/>
          <w:lang w:bidi="fa-IR"/>
        </w:rPr>
      </w:pPr>
      <w:r>
        <w:rPr>
          <w:rFonts w:hint="cs"/>
          <w:rtl/>
          <w:lang w:bidi="fa-IR"/>
        </w:rPr>
        <w:t xml:space="preserve">3- </w:t>
      </w:r>
      <w:r w:rsidR="009B2E6D">
        <w:rPr>
          <w:rFonts w:hint="cs"/>
          <w:rtl/>
          <w:lang w:bidi="fa-IR"/>
        </w:rPr>
        <w:t>اکیداً توصیه می‎شود که کد برنامه را به طور کامل اجرا نکنید، چرا که زمان اجرای طولانی و خروجی‎ها و نمودارهای متعددی خواهد داشت که صرفاً گیج‎کننده خواهد بود. در صورت لزوم، کد را بخش به بخش اجرا کنید. ضمنا تمامی نتایج حائز اهمیت نیز در ادامه‎ی همین گزارش کار، گزارش شده اند و نیاز ضروری برای اجرای کد وجود ندارد.</w:t>
      </w:r>
    </w:p>
    <w:p w:rsidR="009B2E6D" w:rsidRDefault="009B2E6D" w:rsidP="009B2E6D">
      <w:pPr>
        <w:bidi/>
        <w:jc w:val="both"/>
        <w:rPr>
          <w:rFonts w:hint="cs"/>
          <w:rtl/>
          <w:lang w:bidi="fa-IR"/>
        </w:rPr>
      </w:pPr>
    </w:p>
    <w:p w:rsidR="000F2969" w:rsidRDefault="000F2969">
      <w:pPr>
        <w:rPr>
          <w:rtl/>
          <w:lang w:bidi="fa-IR"/>
        </w:rPr>
      </w:pPr>
      <w:r>
        <w:rPr>
          <w:rtl/>
          <w:lang w:bidi="fa-IR"/>
        </w:rPr>
        <w:br w:type="page"/>
      </w:r>
    </w:p>
    <w:p w:rsidR="00995DCF" w:rsidRDefault="00951704" w:rsidP="00C258F2">
      <w:pPr>
        <w:pStyle w:val="Heading1"/>
        <w:bidi/>
        <w:jc w:val="both"/>
        <w:rPr>
          <w:rtl/>
          <w:lang w:bidi="fa-IR"/>
        </w:rPr>
      </w:pPr>
      <w:r>
        <w:rPr>
          <w:rFonts w:hint="cs"/>
          <w:rtl/>
          <w:lang w:bidi="fa-IR"/>
        </w:rPr>
        <w:lastRenderedPageBreak/>
        <w:t xml:space="preserve">قسمت </w:t>
      </w:r>
      <w:r w:rsidR="00A45AB2">
        <w:rPr>
          <w:rFonts w:hint="cs"/>
          <w:rtl/>
          <w:lang w:bidi="fa-IR"/>
        </w:rPr>
        <w:t>اول) آشنایی با مقاله پژوهش اصلی</w:t>
      </w:r>
    </w:p>
    <w:p w:rsidR="00A45AB2" w:rsidRDefault="00A45AB2" w:rsidP="00C258F2">
      <w:pPr>
        <w:pStyle w:val="Heading3"/>
        <w:bidi/>
        <w:jc w:val="both"/>
        <w:rPr>
          <w:rtl/>
          <w:lang w:bidi="fa-IR"/>
        </w:rPr>
      </w:pPr>
      <w:r>
        <w:rPr>
          <w:rFonts w:hint="cs"/>
          <w:rtl/>
          <w:lang w:bidi="fa-IR"/>
        </w:rPr>
        <w:t xml:space="preserve">1- با مطالعه </w:t>
      </w:r>
      <w:r>
        <w:rPr>
          <w:lang w:bidi="fa-IR"/>
        </w:rPr>
        <w:t>abstract</w:t>
      </w:r>
      <w:r>
        <w:rPr>
          <w:rFonts w:hint="cs"/>
          <w:rtl/>
          <w:lang w:bidi="fa-IR"/>
        </w:rPr>
        <w:t xml:space="preserve"> و </w:t>
      </w:r>
      <w:r>
        <w:rPr>
          <w:lang w:bidi="fa-IR"/>
        </w:rPr>
        <w:t>introduction</w:t>
      </w:r>
      <w:r>
        <w:rPr>
          <w:rFonts w:hint="cs"/>
          <w:rtl/>
          <w:lang w:bidi="fa-IR"/>
        </w:rPr>
        <w:t>، توضیح دهید که هدف این پژوهش چیست، و چه تفاوتی با کارهای قبلی دارد.</w:t>
      </w:r>
    </w:p>
    <w:p w:rsidR="00A45AB2" w:rsidRDefault="00694401" w:rsidP="00C258F2">
      <w:pPr>
        <w:bidi/>
        <w:jc w:val="both"/>
        <w:rPr>
          <w:rFonts w:hint="cs"/>
          <w:rtl/>
          <w:lang w:bidi="fa-IR"/>
        </w:rPr>
      </w:pPr>
      <w:r>
        <w:rPr>
          <w:rFonts w:hint="cs"/>
          <w:rtl/>
          <w:lang w:bidi="fa-IR"/>
        </w:rPr>
        <w:t xml:space="preserve">هدف از این پژوهش، بررسی عملکرد و یافتن </w:t>
      </w:r>
      <w:r>
        <w:rPr>
          <w:lang w:bidi="fa-IR"/>
        </w:rPr>
        <w:t>receptive field</w:t>
      </w:r>
      <w:r w:rsidR="00944725">
        <w:rPr>
          <w:rFonts w:hint="cs"/>
          <w:rtl/>
          <w:lang w:bidi="fa-IR"/>
        </w:rPr>
        <w:t>های مربوط</w:t>
      </w:r>
      <w:r>
        <w:rPr>
          <w:rFonts w:hint="cs"/>
          <w:rtl/>
          <w:lang w:bidi="fa-IR"/>
        </w:rPr>
        <w:t xml:space="preserve"> به</w:t>
      </w:r>
      <w:r w:rsidR="003C255D">
        <w:rPr>
          <w:rFonts w:hint="cs"/>
          <w:rtl/>
          <w:lang w:bidi="fa-IR"/>
        </w:rPr>
        <w:t xml:space="preserve"> نورون‎ها(ی پیچیده)</w:t>
      </w:r>
      <w:r>
        <w:rPr>
          <w:rFonts w:hint="cs"/>
          <w:rtl/>
          <w:lang w:bidi="fa-IR"/>
        </w:rPr>
        <w:t xml:space="preserve"> </w:t>
      </w:r>
      <w:r>
        <w:rPr>
          <w:lang w:bidi="fa-IR"/>
        </w:rPr>
        <w:t>visual  cortex</w:t>
      </w:r>
      <w:r>
        <w:rPr>
          <w:rFonts w:hint="cs"/>
          <w:rtl/>
          <w:lang w:bidi="fa-IR"/>
        </w:rPr>
        <w:t xml:space="preserve"> </w:t>
      </w:r>
      <w:r w:rsidR="00944725">
        <w:rPr>
          <w:rFonts w:hint="cs"/>
          <w:rtl/>
          <w:lang w:bidi="fa-IR"/>
        </w:rPr>
        <w:t xml:space="preserve">است و تفاوت عمده این روش در آن است که به جای استفاده از روش </w:t>
      </w:r>
      <w:r w:rsidR="00944725">
        <w:rPr>
          <w:lang w:bidi="fa-IR"/>
        </w:rPr>
        <w:t>STA</w:t>
      </w:r>
      <w:r w:rsidR="00944725">
        <w:rPr>
          <w:rFonts w:hint="cs"/>
          <w:rtl/>
          <w:lang w:bidi="fa-IR"/>
        </w:rPr>
        <w:t xml:space="preserve">، از روش </w:t>
      </w:r>
      <w:r w:rsidR="00944725">
        <w:rPr>
          <w:lang w:bidi="fa-IR"/>
        </w:rPr>
        <w:t>Spike-triggered correlation</w:t>
      </w:r>
      <w:r w:rsidR="00944725">
        <w:rPr>
          <w:rFonts w:hint="cs"/>
          <w:rtl/>
          <w:lang w:bidi="fa-IR"/>
        </w:rPr>
        <w:t xml:space="preserve"> استفاده شده است. علت این امر آن است که در بررسی نورون‎های پیچیده، به علت عدم وجود رفتار خطی (و حساسیت به بیش از یک تحریک)، روش میانگین‎گیری پاسخ مناسبی نخواهد داد.</w:t>
      </w:r>
    </w:p>
    <w:p w:rsidR="00115C00" w:rsidRDefault="00C258F2" w:rsidP="00C258F2">
      <w:pPr>
        <w:pStyle w:val="Heading3"/>
        <w:bidi/>
        <w:jc w:val="both"/>
        <w:rPr>
          <w:rtl/>
          <w:lang w:bidi="fa-IR"/>
        </w:rPr>
      </w:pPr>
      <w:r>
        <w:rPr>
          <w:rFonts w:hint="cs"/>
          <w:rtl/>
          <w:lang w:bidi="fa-IR"/>
        </w:rPr>
        <w:t>2- نورون</w:t>
      </w:r>
      <w:r>
        <w:rPr>
          <w:rFonts w:hint="cs"/>
          <w:rtl/>
          <w:cs/>
          <w:lang w:bidi="fa-IR"/>
        </w:rPr>
        <w:t>‎های پیچیده چطور تعریف می</w:t>
      </w:r>
      <w:r>
        <w:rPr>
          <w:rFonts w:hint="cs"/>
          <w:rtl/>
          <w:lang w:bidi="fa-IR"/>
        </w:rPr>
        <w:t>‎شوند و با چه معیاری انتخاب شده</w:t>
      </w:r>
      <w:r>
        <w:rPr>
          <w:rFonts w:hint="cs"/>
          <w:rtl/>
          <w:cs/>
          <w:lang w:bidi="fa-IR"/>
        </w:rPr>
        <w:t>‎اند؟</w:t>
      </w:r>
    </w:p>
    <w:p w:rsidR="00C258F2" w:rsidRDefault="00FC64BA" w:rsidP="00C258F2">
      <w:pPr>
        <w:bidi/>
        <w:jc w:val="both"/>
        <w:rPr>
          <w:rtl/>
          <w:lang w:bidi="fa-IR"/>
        </w:rPr>
      </w:pPr>
      <w:r>
        <w:rPr>
          <w:rFonts w:hint="cs"/>
          <w:rtl/>
          <w:lang w:bidi="fa-IR"/>
        </w:rPr>
        <w:t xml:space="preserve">در متن مقاله چند تعبیر از نورون‎های پیچیده بیان شده است. اول آن که رابطه‎ی تحریک و پاسخ آن‎ها غیرخطی است (و بنابراین نمی‎توان از روش </w:t>
      </w:r>
      <w:r>
        <w:rPr>
          <w:lang w:bidi="fa-IR"/>
        </w:rPr>
        <w:t>STA</w:t>
      </w:r>
      <w:r>
        <w:rPr>
          <w:rFonts w:hint="cs"/>
          <w:rtl/>
          <w:lang w:bidi="fa-IR"/>
        </w:rPr>
        <w:t xml:space="preserve"> برای تحلیل آن‎ها استفاده کرد.)</w:t>
      </w:r>
    </w:p>
    <w:p w:rsidR="00FC64BA" w:rsidRDefault="00FC64BA" w:rsidP="00FC64BA">
      <w:pPr>
        <w:bidi/>
        <w:jc w:val="both"/>
        <w:rPr>
          <w:rFonts w:hint="cs"/>
          <w:rtl/>
          <w:lang w:bidi="fa-IR"/>
        </w:rPr>
      </w:pPr>
      <w:r>
        <w:rPr>
          <w:rFonts w:hint="cs"/>
          <w:rtl/>
          <w:lang w:bidi="fa-IR"/>
        </w:rPr>
        <w:t>مشخصه‎ی دیگری که برای نورون‎های پیچیده بیان شده است، آن است که مشخصه‎های دیداری برای آن‎ها به دو دسته</w:t>
      </w:r>
      <w:r>
        <w:rPr>
          <w:lang w:bidi="fa-IR"/>
        </w:rPr>
        <w:t>‎</w:t>
      </w:r>
      <w:r>
        <w:rPr>
          <w:rFonts w:hint="cs"/>
          <w:rtl/>
          <w:lang w:bidi="fa-IR"/>
        </w:rPr>
        <w:t>ی «مربوط» و «بی‌</w:t>
      </w:r>
      <w:r>
        <w:rPr>
          <w:lang w:bidi="fa-IR"/>
        </w:rPr>
        <w:t>‎</w:t>
      </w:r>
      <w:r>
        <w:rPr>
          <w:rFonts w:hint="cs"/>
          <w:rtl/>
          <w:lang w:bidi="fa-IR"/>
        </w:rPr>
        <w:t xml:space="preserve">اثر» تقسیم می‎شود. </w:t>
      </w:r>
    </w:p>
    <w:p w:rsidR="00FC64BA" w:rsidRDefault="00FC64BA" w:rsidP="00FC64BA">
      <w:pPr>
        <w:bidi/>
        <w:jc w:val="both"/>
        <w:rPr>
          <w:rFonts w:hint="cs"/>
          <w:rtl/>
          <w:lang w:bidi="fa-IR"/>
        </w:rPr>
      </w:pPr>
      <w:r>
        <w:rPr>
          <w:rFonts w:hint="cs"/>
          <w:rtl/>
          <w:lang w:bidi="fa-IR"/>
        </w:rPr>
        <w:t xml:space="preserve">همچنین در بخش </w:t>
      </w:r>
      <w:r>
        <w:rPr>
          <w:lang w:bidi="fa-IR"/>
        </w:rPr>
        <w:t>MATERIALS AND METHODS</w:t>
      </w:r>
      <w:r>
        <w:rPr>
          <w:rFonts w:hint="cs"/>
          <w:rtl/>
          <w:lang w:bidi="fa-IR"/>
        </w:rPr>
        <w:t xml:space="preserve"> تعریفی برای نورون‎های ساده آمده است (و طبعاً نورونی که در این تعریف نگنجد، یک نورون پیچیده است) و آن این است که اولاً </w:t>
      </w:r>
      <w:r>
        <w:rPr>
          <w:lang w:bidi="fa-IR"/>
        </w:rPr>
        <w:t>receptive field</w:t>
      </w:r>
      <w:r>
        <w:rPr>
          <w:rFonts w:hint="cs"/>
          <w:rtl/>
          <w:lang w:bidi="fa-IR"/>
        </w:rPr>
        <w:t xml:space="preserve"> آن‎ها، نواحی آشکار روشن و خاموش داشته باشد و ثانیا، نسبت هارمونیک اول به مقدار </w:t>
      </w:r>
      <w:r>
        <w:rPr>
          <w:lang w:bidi="fa-IR"/>
        </w:rPr>
        <w:t>DC</w:t>
      </w:r>
      <w:r>
        <w:rPr>
          <w:rFonts w:hint="cs"/>
          <w:rtl/>
          <w:lang w:bidi="fa-IR"/>
        </w:rPr>
        <w:t xml:space="preserve"> آن‎ها بیشتر از یک باشد.</w:t>
      </w:r>
    </w:p>
    <w:p w:rsidR="00C258F2" w:rsidRDefault="00C258F2" w:rsidP="00C258F2">
      <w:pPr>
        <w:pStyle w:val="Heading3"/>
        <w:bidi/>
        <w:jc w:val="both"/>
        <w:rPr>
          <w:rtl/>
          <w:lang w:bidi="fa-IR"/>
        </w:rPr>
      </w:pPr>
      <w:r>
        <w:rPr>
          <w:rFonts w:hint="cs"/>
          <w:rtl/>
          <w:lang w:bidi="fa-IR"/>
        </w:rPr>
        <w:t xml:space="preserve">3- از قسمت </w:t>
      </w:r>
      <w:r>
        <w:rPr>
          <w:lang w:bidi="fa-IR"/>
        </w:rPr>
        <w:t>materials and methods</w:t>
      </w:r>
      <w:r>
        <w:rPr>
          <w:rFonts w:hint="cs"/>
          <w:rtl/>
          <w:lang w:bidi="fa-IR"/>
        </w:rPr>
        <w:t xml:space="preserve">، بخش </w:t>
      </w:r>
      <w:r>
        <w:rPr>
          <w:lang w:bidi="fa-IR"/>
        </w:rPr>
        <w:t>Spike-triggered correlation analysis</w:t>
      </w:r>
      <w:r>
        <w:rPr>
          <w:rFonts w:hint="cs"/>
          <w:rtl/>
          <w:lang w:bidi="fa-IR"/>
        </w:rPr>
        <w:t xml:space="preserve"> را مطالعه کنید. فرایند را به طور تقریبی توضیح دهید.</w:t>
      </w:r>
    </w:p>
    <w:p w:rsidR="00C258F2" w:rsidRDefault="001914DF" w:rsidP="00584B61">
      <w:pPr>
        <w:bidi/>
        <w:jc w:val="both"/>
        <w:rPr>
          <w:rFonts w:hint="cs"/>
          <w:rtl/>
          <w:lang w:bidi="fa-IR"/>
        </w:rPr>
      </w:pPr>
      <w:r>
        <w:rPr>
          <w:rFonts w:hint="cs"/>
          <w:rtl/>
          <w:lang w:bidi="fa-IR"/>
        </w:rPr>
        <w:t xml:space="preserve">ابتدا تحریک‎هایی که قبل از زمان‎های اسپایک زدن نورون وجود داشته‎اند را شناسایی می‎کنیم. هر تحریک شامل 16 نوار روشن یا خاموش است و برای هر تحریک، حافظه‎ای به اندازه 16 فریم نیز در نظر می‎گیریم. بنابراین، هر تحریک منجر به اسپایک را می‎توانیم با 256 مؤلفه، به طور کامل مشخص کنیم. با جداسازی همه تحریک‎های منجر به اسپایک، نمونه‎های متعددی داریم که در واقع، تحقق‎هایی از 256 متغیر تصادفی هستند. حال می‎توانیم با استفاده از این تحقق‎ها، ماتریس کوریلیشن مربوط به این 256 متغیر تصادفی را تشکیل بدهیم و بر اساس روش </w:t>
      </w:r>
      <w:r>
        <w:rPr>
          <w:lang w:bidi="fa-IR"/>
        </w:rPr>
        <w:t>PCA</w:t>
      </w:r>
      <w:r>
        <w:rPr>
          <w:rFonts w:hint="cs"/>
          <w:rtl/>
          <w:lang w:bidi="fa-IR"/>
        </w:rPr>
        <w:t xml:space="preserve">، به دنبال بزرگ‎ترین مقادیر ویژه و بردارهای ویژه متناظر آن‎ها بگردیم. این بردارهای ویژه، در واقع راستاهایی در این فضای 256بعدی هستند که راستاهای «معنی‎دار» </w:t>
      </w:r>
      <w:r w:rsidR="00584B61">
        <w:rPr>
          <w:rFonts w:hint="cs"/>
          <w:rtl/>
          <w:lang w:bidi="fa-IR"/>
        </w:rPr>
        <w:t>به حساب می‎آیند و می‎توان آن‎ها را به عنوان تحریک‎هایی که نورون‎ به آن‎ها حساس است، در نظر گرفت.</w:t>
      </w:r>
    </w:p>
    <w:p w:rsidR="00C258F2" w:rsidRDefault="00C258F2" w:rsidP="00C258F2">
      <w:pPr>
        <w:pStyle w:val="Heading3"/>
        <w:bidi/>
        <w:jc w:val="both"/>
        <w:rPr>
          <w:rtl/>
          <w:lang w:bidi="fa-IR"/>
        </w:rPr>
      </w:pPr>
      <w:r>
        <w:rPr>
          <w:rFonts w:hint="cs"/>
          <w:rtl/>
          <w:lang w:bidi="fa-IR"/>
        </w:rPr>
        <w:t xml:space="preserve">4- همان طور که با خواندن بخش </w:t>
      </w:r>
      <w:r>
        <w:rPr>
          <w:lang w:bidi="fa-IR"/>
        </w:rPr>
        <w:t>Spike-triggered correlation analysis</w:t>
      </w:r>
      <w:r>
        <w:rPr>
          <w:rFonts w:hint="cs"/>
          <w:rtl/>
          <w:lang w:bidi="fa-IR"/>
        </w:rPr>
        <w:t xml:space="preserve"> باید متوجه شده باشید، برای بررسی اعتبار یافته</w:t>
      </w:r>
      <w:r>
        <w:rPr>
          <w:rFonts w:hint="cs"/>
          <w:rtl/>
          <w:cs/>
          <w:lang w:bidi="fa-IR"/>
        </w:rPr>
        <w:t>‎های علمی</w:t>
      </w:r>
      <w:r>
        <w:rPr>
          <w:rFonts w:hint="cs"/>
          <w:rtl/>
          <w:lang w:bidi="fa-IR"/>
        </w:rPr>
        <w:t>‎مان، باید تحریک</w:t>
      </w:r>
      <w:r>
        <w:rPr>
          <w:rFonts w:hint="cs"/>
          <w:rtl/>
          <w:cs/>
          <w:lang w:bidi="fa-IR"/>
        </w:rPr>
        <w:t>‎هایی که موجب اسپایک شده</w:t>
      </w:r>
      <w:r>
        <w:rPr>
          <w:rFonts w:hint="cs"/>
          <w:rtl/>
          <w:lang w:bidi="fa-IR"/>
        </w:rPr>
        <w:t>‎اند (توزیع تحریک به شرط اسپایک) را با تحریک</w:t>
      </w:r>
      <w:r>
        <w:rPr>
          <w:rFonts w:hint="cs"/>
          <w:rtl/>
          <w:cs/>
          <w:lang w:bidi="fa-IR"/>
        </w:rPr>
        <w:t>‎های کلی و مستقل از اسپایک مقایسه کنیم. توضیح دهید مقاله چه روشی را برای این کار پیشنهاد می</w:t>
      </w:r>
      <w:r>
        <w:rPr>
          <w:rFonts w:hint="cs"/>
          <w:rtl/>
          <w:lang w:bidi="fa-IR"/>
        </w:rPr>
        <w:t>‎دهد. در قسمت بعدی قرار است به وفور از این روش استفاده کنیم.</w:t>
      </w:r>
    </w:p>
    <w:p w:rsidR="00C258F2" w:rsidRPr="007D5ABE" w:rsidRDefault="007D5ABE" w:rsidP="00C258F2">
      <w:pPr>
        <w:bidi/>
        <w:jc w:val="both"/>
        <w:rPr>
          <w:rFonts w:hint="cs"/>
          <w:i/>
          <w:iCs/>
          <w:rtl/>
          <w:lang w:bidi="fa-IR"/>
        </w:rPr>
      </w:pPr>
      <w:r>
        <w:rPr>
          <w:rFonts w:hint="cs"/>
          <w:rtl/>
          <w:lang w:bidi="fa-IR"/>
        </w:rPr>
        <w:t>مقاله برای جداسازی تحریک</w:t>
      </w:r>
      <w:r>
        <w:rPr>
          <w:lang w:bidi="fa-IR"/>
        </w:rPr>
        <w:t>‎</w:t>
      </w:r>
      <w:r>
        <w:rPr>
          <w:rFonts w:hint="cs"/>
          <w:rtl/>
          <w:lang w:bidi="fa-IR"/>
        </w:rPr>
        <w:t>های معنی‎دار و بی‎معنی، از تولید دنباله تصادفی اسپایک‎ها (کنترل) استفاده کرده است. در واقع، روش این است که متناظر با هر دنباله معنی‎دار اسپایک، و مساوی تعداد اسپایک‎ها، زمان تصادفی اسپایک تولید می‎کنیم و متناظر با این زمان‎ها، یک دنباله تصادفی از اسپایک‎ها به دست می‎آوریم. در ادامه، همه</w:t>
      </w:r>
      <w:r w:rsidR="00313109">
        <w:rPr>
          <w:lang w:bidi="fa-IR"/>
        </w:rPr>
        <w:t>‎</w:t>
      </w:r>
      <w:r w:rsidR="00313109">
        <w:rPr>
          <w:rFonts w:hint="cs"/>
          <w:rtl/>
          <w:lang w:bidi="fa-IR"/>
        </w:rPr>
        <w:t>ی</w:t>
      </w:r>
      <w:r>
        <w:rPr>
          <w:rFonts w:hint="cs"/>
          <w:rtl/>
          <w:lang w:bidi="fa-IR"/>
        </w:rPr>
        <w:t xml:space="preserve"> تحلیل‎هایی که روی اسپایک‎های اصلی انجام داده‎ایم (چه </w:t>
      </w:r>
      <w:r>
        <w:rPr>
          <w:lang w:bidi="fa-IR"/>
        </w:rPr>
        <w:t>STA</w:t>
      </w:r>
      <w:r>
        <w:rPr>
          <w:rFonts w:hint="cs"/>
          <w:rtl/>
          <w:lang w:bidi="fa-IR"/>
        </w:rPr>
        <w:t xml:space="preserve"> و چه </w:t>
      </w:r>
      <w:r>
        <w:rPr>
          <w:lang w:bidi="fa-IR"/>
        </w:rPr>
        <w:t>PCA</w:t>
      </w:r>
      <w:r>
        <w:rPr>
          <w:rFonts w:hint="cs"/>
          <w:rtl/>
          <w:lang w:bidi="fa-IR"/>
        </w:rPr>
        <w:t xml:space="preserve">) را روی این دنباله‎های تصادفی نیز انجام می‎دهیم. (برای </w:t>
      </w:r>
      <w:r>
        <w:rPr>
          <w:lang w:bidi="fa-IR"/>
        </w:rPr>
        <w:t>STA</w:t>
      </w:r>
      <w:r>
        <w:rPr>
          <w:rFonts w:hint="cs"/>
          <w:rtl/>
          <w:lang w:bidi="fa-IR"/>
        </w:rPr>
        <w:t xml:space="preserve"> به یک دنباله تصادفی و برای </w:t>
      </w:r>
      <w:r>
        <w:rPr>
          <w:lang w:bidi="fa-IR"/>
        </w:rPr>
        <w:t>PCA</w:t>
      </w:r>
      <w:r>
        <w:rPr>
          <w:rFonts w:hint="cs"/>
          <w:rtl/>
          <w:lang w:bidi="fa-IR"/>
        </w:rPr>
        <w:t xml:space="preserve"> به چندین دنباله تصادفی نیاز داریم) و سپس نتایج هر دو را ب</w:t>
      </w:r>
      <w:r w:rsidR="00313109">
        <w:rPr>
          <w:rFonts w:hint="cs"/>
          <w:rtl/>
          <w:lang w:bidi="fa-IR"/>
        </w:rPr>
        <w:t>ه دست می‎آوریم و مقایسه می‎کنیم و به دنبال تفاوت‎های معنی‎دار می‎گردیم.</w:t>
      </w:r>
      <w:r>
        <w:rPr>
          <w:rFonts w:hint="cs"/>
          <w:rtl/>
          <w:lang w:bidi="fa-IR"/>
        </w:rPr>
        <w:t xml:space="preserve"> به عنوان مثال، در روش </w:t>
      </w:r>
      <w:r>
        <w:rPr>
          <w:lang w:bidi="fa-IR"/>
        </w:rPr>
        <w:t>spike-triggered correlation</w:t>
      </w:r>
      <w:r>
        <w:rPr>
          <w:rFonts w:hint="cs"/>
          <w:rtl/>
          <w:lang w:bidi="fa-IR"/>
        </w:rPr>
        <w:t xml:space="preserve">، مقادیر ویژه ناشی از دنباله‎های تصادفی اسپایک را در نظر گرفته، و یک بازه اطمینان به مرکز میانگین و شعاع </w:t>
      </w:r>
      <w:r>
        <w:rPr>
          <w:lang w:bidi="fa-IR"/>
        </w:rPr>
        <w:t>5.2SD</w:t>
      </w:r>
      <w:r>
        <w:rPr>
          <w:rFonts w:hint="cs"/>
          <w:rtl/>
          <w:lang w:bidi="fa-IR"/>
        </w:rPr>
        <w:t xml:space="preserve"> در نظر گرفته، و هرگاه مقادیر ویژه دنباله اصلی اسپایک‎ها خارج از این بازه قرار بگیرند، آن‎ها را دارای </w:t>
      </w:r>
      <w:r>
        <w:rPr>
          <w:rFonts w:hint="cs"/>
          <w:rtl/>
          <w:lang w:bidi="fa-IR"/>
        </w:rPr>
        <w:lastRenderedPageBreak/>
        <w:t>یک تفاوت معنی‎دار با مقادیر تصادفی در نظر گرفته و از بردار ویژه‎ها متناظر با آن‎ها به عنوان راستاهای معنی‎دار فضای تحریک‎ها استفاده می‎کنیم.</w:t>
      </w:r>
    </w:p>
    <w:p w:rsidR="00C258F2" w:rsidRDefault="00C258F2" w:rsidP="00C258F2">
      <w:pPr>
        <w:pStyle w:val="Heading3"/>
        <w:bidi/>
        <w:jc w:val="both"/>
        <w:rPr>
          <w:rtl/>
          <w:lang w:bidi="fa-IR"/>
        </w:rPr>
      </w:pPr>
      <w:r>
        <w:rPr>
          <w:rFonts w:hint="cs"/>
          <w:rtl/>
          <w:lang w:bidi="fa-IR"/>
        </w:rPr>
        <w:t xml:space="preserve">5- از قسمت </w:t>
      </w:r>
      <w:r>
        <w:rPr>
          <w:lang w:bidi="fa-IR"/>
        </w:rPr>
        <w:t>Results</w:t>
      </w:r>
      <w:r>
        <w:rPr>
          <w:rFonts w:hint="cs"/>
          <w:rtl/>
          <w:lang w:bidi="fa-IR"/>
        </w:rPr>
        <w:t xml:space="preserve">، بخش </w:t>
      </w:r>
      <w:r>
        <w:rPr>
          <w:lang w:bidi="fa-IR"/>
        </w:rPr>
        <w:t>Segregation between two types of visual features</w:t>
      </w:r>
      <w:r>
        <w:rPr>
          <w:rFonts w:hint="cs"/>
          <w:rtl/>
          <w:lang w:bidi="fa-IR"/>
        </w:rPr>
        <w:t xml:space="preserve"> را مطالعه کنید. نتیجه را به طور تقریبی توضیح دهید.</w:t>
      </w:r>
    </w:p>
    <w:p w:rsidR="005E683D" w:rsidRDefault="009C0A73" w:rsidP="009C7588">
      <w:pPr>
        <w:bidi/>
        <w:jc w:val="both"/>
        <w:rPr>
          <w:rtl/>
          <w:lang w:bidi="fa-IR"/>
        </w:rPr>
      </w:pPr>
      <w:r>
        <w:rPr>
          <w:rFonts w:hint="cs"/>
          <w:rtl/>
          <w:lang w:bidi="fa-IR"/>
        </w:rPr>
        <w:t xml:space="preserve">در این بخش، </w:t>
      </w:r>
      <w:r w:rsidR="009C7588">
        <w:rPr>
          <w:rFonts w:hint="cs"/>
          <w:rtl/>
          <w:lang w:bidi="fa-IR"/>
        </w:rPr>
        <w:t xml:space="preserve">در ادامه توضیحات قسمت قبل، نتیجه‎ی به دست آوردن بردار ویژه‎های معنی‎دار بررسی شده است. بردار ویژه‎های متناظر با مقادیر ویژه‎ای که خارج از بازه اطمینان توصیف شده در قسمت قبل قرار داشتند، به عنوان راستاهای معنی‎دار انتخاب شدند. همان طور که در متن مقاله مشاهده می‎شود، عمده‎ی نورون‎ها دو بردار ویژه معنی‎دار داشتند. این تحریک‎های معنی‎دار، بر خلاف سایر تحریک‎ها، (مطابق شکل موجود در مقاله)، نواحی روشن و خاموش نسبتاً مشخصی داشتند که به شکلی هموار، در هم ادغام می‎شوند. بنابراین دو نوع تحریک متفاوت داریم که یکی «معنی‎دار» و دیگری «بی‎اثر» است. این دو نوع تحریک، همان طور که توضیح داده شد، در مقادیر ویژه متناظر نیز تفاوت عمده‎ای دارند (نمودار </w:t>
      </w:r>
      <w:r w:rsidR="009C7588">
        <w:rPr>
          <w:lang w:bidi="fa-IR"/>
        </w:rPr>
        <w:t>2.C</w:t>
      </w:r>
      <w:r w:rsidR="009C7588">
        <w:rPr>
          <w:rFonts w:hint="cs"/>
          <w:rtl/>
          <w:lang w:bidi="fa-IR"/>
        </w:rPr>
        <w:t xml:space="preserve">) و همچنین چنانچه کوریلیشن این تحریک‎ها را محاسبه کنیم، اشتراک ناچیزی بین این دو دسته از تحریک‎ها مشاهده می‎شود (نمودار </w:t>
      </w:r>
      <w:r w:rsidR="009C7588">
        <w:rPr>
          <w:lang w:bidi="fa-IR"/>
        </w:rPr>
        <w:t>2.D</w:t>
      </w:r>
      <w:r w:rsidR="009C7588">
        <w:rPr>
          <w:rFonts w:hint="cs"/>
          <w:rtl/>
          <w:lang w:bidi="fa-IR"/>
        </w:rPr>
        <w:t>) و همه این</w:t>
      </w:r>
      <w:r w:rsidR="009C7588">
        <w:rPr>
          <w:lang w:bidi="fa-IR"/>
        </w:rPr>
        <w:t>‎</w:t>
      </w:r>
      <w:r w:rsidR="009C7588">
        <w:rPr>
          <w:rFonts w:hint="cs"/>
          <w:rtl/>
          <w:lang w:bidi="fa-IR"/>
        </w:rPr>
        <w:t>ها، بیان‎گر وجود دو نوع ویژگی کاملاً متفاوت در تحریک‎های ورودی هستند.</w:t>
      </w:r>
    </w:p>
    <w:p w:rsidR="005E683D" w:rsidRDefault="005E683D">
      <w:pPr>
        <w:rPr>
          <w:rtl/>
          <w:lang w:bidi="fa-IR"/>
        </w:rPr>
      </w:pPr>
      <w:r>
        <w:rPr>
          <w:rtl/>
          <w:lang w:bidi="fa-IR"/>
        </w:rPr>
        <w:br w:type="page"/>
      </w:r>
    </w:p>
    <w:p w:rsidR="009C0A73" w:rsidRDefault="00951704" w:rsidP="005E683D">
      <w:pPr>
        <w:pStyle w:val="Heading1"/>
        <w:bidi/>
        <w:rPr>
          <w:rFonts w:hint="cs"/>
          <w:rtl/>
          <w:lang w:bidi="fa-IR"/>
        </w:rPr>
      </w:pPr>
      <w:r>
        <w:rPr>
          <w:rFonts w:hint="cs"/>
          <w:rtl/>
          <w:lang w:bidi="fa-IR"/>
        </w:rPr>
        <w:lastRenderedPageBreak/>
        <w:t>قسمت</w:t>
      </w:r>
      <w:r w:rsidR="005E683D">
        <w:rPr>
          <w:rFonts w:hint="cs"/>
          <w:rtl/>
          <w:lang w:bidi="fa-IR"/>
        </w:rPr>
        <w:t xml:space="preserve"> دوم) آشنایی با دیتاست</w:t>
      </w:r>
    </w:p>
    <w:p w:rsidR="005E683D" w:rsidRDefault="005E683D" w:rsidP="00951704">
      <w:pPr>
        <w:pStyle w:val="Heading2"/>
        <w:bidi/>
        <w:rPr>
          <w:rFonts w:hint="cs"/>
          <w:rtl/>
          <w:lang w:bidi="fa-IR"/>
        </w:rPr>
      </w:pPr>
      <w:r>
        <w:rPr>
          <w:rFonts w:hint="cs"/>
          <w:rtl/>
          <w:lang w:bidi="fa-IR"/>
        </w:rPr>
        <w:t>سوال1)</w:t>
      </w:r>
    </w:p>
    <w:p w:rsidR="005E683D" w:rsidRDefault="00E14822" w:rsidP="00E14822">
      <w:pPr>
        <w:bidi/>
        <w:jc w:val="both"/>
        <w:rPr>
          <w:rFonts w:hint="cs"/>
          <w:rtl/>
          <w:lang w:bidi="fa-IR"/>
        </w:rPr>
      </w:pPr>
      <w:r>
        <w:rPr>
          <w:rFonts w:hint="cs"/>
          <w:rtl/>
          <w:lang w:bidi="fa-IR"/>
        </w:rPr>
        <w:t xml:space="preserve">هدر فایل‎های </w:t>
      </w:r>
      <w:r>
        <w:rPr>
          <w:lang w:bidi="fa-IR"/>
        </w:rPr>
        <w:t>sa0</w:t>
      </w:r>
      <w:r>
        <w:rPr>
          <w:rFonts w:hint="cs"/>
          <w:rtl/>
          <w:lang w:bidi="fa-IR"/>
        </w:rPr>
        <w:t xml:space="preserve"> را با استفاده از تابع </w:t>
      </w:r>
      <w:r>
        <w:rPr>
          <w:lang w:bidi="fa-IR"/>
        </w:rPr>
        <w:t>fget_hdr</w:t>
      </w:r>
      <w:r>
        <w:rPr>
          <w:rFonts w:hint="cs"/>
          <w:rtl/>
          <w:lang w:bidi="fa-IR"/>
        </w:rPr>
        <w:t xml:space="preserve"> باز کرده و بررسی می‎کنیم. در واقع، هر هدر استراکتی با دو فیلد </w:t>
      </w:r>
      <w:r>
        <w:rPr>
          <w:lang w:bidi="fa-IR"/>
        </w:rPr>
        <w:t>FileInfo</w:t>
      </w:r>
      <w:r>
        <w:rPr>
          <w:rFonts w:hint="cs"/>
          <w:rtl/>
          <w:lang w:bidi="fa-IR"/>
        </w:rPr>
        <w:t xml:space="preserve"> و </w:t>
      </w:r>
      <w:r>
        <w:rPr>
          <w:lang w:bidi="fa-IR"/>
        </w:rPr>
        <w:t>DataInfo</w:t>
      </w:r>
      <w:r>
        <w:rPr>
          <w:rFonts w:hint="cs"/>
          <w:rtl/>
          <w:lang w:bidi="fa-IR"/>
        </w:rPr>
        <w:t xml:space="preserve"> است که به ترتیب، حاوی اطلاعاتی در مورد فایل (نوع، ورژن، نام، سازنده، و زمان) و اطلاعاتی در مورد دیتا هستند. نمونه‎ای از این دو فیلد را در شکل‎های زیر مشاهده می‎کنید:</w:t>
      </w:r>
    </w:p>
    <w:p w:rsidR="00E14822" w:rsidRDefault="00E14822" w:rsidP="00E14822">
      <w:pPr>
        <w:bidi/>
        <w:jc w:val="both"/>
        <w:rPr>
          <w:rtl/>
          <w:lang w:bidi="fa-IR"/>
        </w:rPr>
      </w:pPr>
      <w:r>
        <w:rPr>
          <w:noProof/>
        </w:rPr>
        <w:drawing>
          <wp:anchor distT="0" distB="0" distL="114300" distR="114300" simplePos="0" relativeHeight="251658240" behindDoc="0" locked="0" layoutInCell="1" allowOverlap="1" wp14:anchorId="2B2D6FF0" wp14:editId="092C20A9">
            <wp:simplePos x="0" y="0"/>
            <wp:positionH relativeFrom="column">
              <wp:posOffset>3710940</wp:posOffset>
            </wp:positionH>
            <wp:positionV relativeFrom="paragraph">
              <wp:posOffset>8255</wp:posOffset>
            </wp:positionV>
            <wp:extent cx="2486025" cy="18764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86025" cy="1876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2BBAEBB2" wp14:editId="3CF0C5CF">
            <wp:simplePos x="0" y="0"/>
            <wp:positionH relativeFrom="column">
              <wp:posOffset>464820</wp:posOffset>
            </wp:positionH>
            <wp:positionV relativeFrom="paragraph">
              <wp:posOffset>8255</wp:posOffset>
            </wp:positionV>
            <wp:extent cx="2533650" cy="41243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33650" cy="4124325"/>
                    </a:xfrm>
                    <a:prstGeom prst="rect">
                      <a:avLst/>
                    </a:prstGeom>
                  </pic:spPr>
                </pic:pic>
              </a:graphicData>
            </a:graphic>
            <wp14:sizeRelH relativeFrom="page">
              <wp14:pctWidth>0</wp14:pctWidth>
            </wp14:sizeRelH>
            <wp14:sizeRelV relativeFrom="page">
              <wp14:pctHeight>0</wp14:pctHeight>
            </wp14:sizeRelV>
          </wp:anchor>
        </w:drawing>
      </w: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tl/>
          <w:lang w:bidi="fa-IR"/>
        </w:rPr>
      </w:pPr>
    </w:p>
    <w:p w:rsidR="00E14822" w:rsidRDefault="00E14822" w:rsidP="00E14822">
      <w:pPr>
        <w:bidi/>
        <w:jc w:val="both"/>
        <w:rPr>
          <w:rFonts w:hint="cs"/>
          <w:rtl/>
          <w:lang w:bidi="fa-IR"/>
        </w:rPr>
      </w:pPr>
      <w:r>
        <w:rPr>
          <w:rFonts w:hint="cs"/>
          <w:rtl/>
          <w:lang w:bidi="fa-IR"/>
        </w:rPr>
        <w:t xml:space="preserve">همچنین فایل‎های </w:t>
      </w:r>
      <w:r>
        <w:rPr>
          <w:lang w:bidi="fa-IR"/>
        </w:rPr>
        <w:t>log</w:t>
      </w:r>
      <w:r>
        <w:rPr>
          <w:rFonts w:hint="cs"/>
          <w:rtl/>
          <w:lang w:bidi="fa-IR"/>
        </w:rPr>
        <w:t xml:space="preserve"> که متناظر با هر آزمایش وجود دارند، حاوی تمامی اطلاعات مربوط به آزمایش هستند. موارد مهم این اطلاعات عبارتند از:</w:t>
      </w:r>
    </w:p>
    <w:p w:rsidR="00E14822" w:rsidRDefault="00E14822" w:rsidP="00E14822">
      <w:pPr>
        <w:bidi/>
        <w:jc w:val="both"/>
        <w:rPr>
          <w:rtl/>
          <w:lang w:bidi="fa-IR"/>
        </w:rPr>
      </w:pPr>
      <w:r>
        <w:rPr>
          <w:rFonts w:hint="cs"/>
          <w:rtl/>
          <w:lang w:bidi="fa-IR"/>
        </w:rPr>
        <w:t>اطلاعات فایل: نوع فایل، ورژن فایل، نام فایل، سازنده فایل، زمان ساخت فایل</w:t>
      </w:r>
    </w:p>
    <w:p w:rsidR="00E14822" w:rsidRDefault="00E14822" w:rsidP="00E14822">
      <w:pPr>
        <w:bidi/>
        <w:jc w:val="both"/>
        <w:rPr>
          <w:rFonts w:hint="cs"/>
          <w:rtl/>
          <w:lang w:bidi="fa-IR"/>
        </w:rPr>
      </w:pPr>
      <w:r>
        <w:rPr>
          <w:rFonts w:hint="cs"/>
          <w:rtl/>
          <w:lang w:bidi="fa-IR"/>
        </w:rPr>
        <w:t xml:space="preserve">اطلاعات تست (تحریک): نوع تست، نام تست، نرخ </w:t>
      </w:r>
      <w:r>
        <w:rPr>
          <w:lang w:bidi="fa-IR"/>
        </w:rPr>
        <w:t>refresh</w:t>
      </w:r>
      <w:r>
        <w:rPr>
          <w:rFonts w:hint="cs"/>
          <w:rtl/>
          <w:lang w:bidi="fa-IR"/>
        </w:rPr>
        <w:t xml:space="preserve"> کردن، نرخ تغییر فریم‎ها و...</w:t>
      </w:r>
    </w:p>
    <w:p w:rsidR="00E14822" w:rsidRDefault="00E14822" w:rsidP="00E14822">
      <w:pPr>
        <w:bidi/>
        <w:jc w:val="both"/>
        <w:rPr>
          <w:rFonts w:hint="cs"/>
          <w:rtl/>
          <w:lang w:bidi="fa-IR"/>
        </w:rPr>
      </w:pPr>
      <w:r>
        <w:rPr>
          <w:rFonts w:hint="cs"/>
          <w:rtl/>
          <w:lang w:bidi="fa-IR"/>
        </w:rPr>
        <w:t xml:space="preserve">اطلاعات منحنی </w:t>
      </w:r>
      <w:r>
        <w:rPr>
          <w:lang w:bidi="fa-IR"/>
        </w:rPr>
        <w:t>tuning</w:t>
      </w:r>
      <w:r>
        <w:rPr>
          <w:rFonts w:hint="cs"/>
          <w:rtl/>
          <w:lang w:bidi="fa-IR"/>
        </w:rPr>
        <w:t>: جهت، دنباله جهت‎های مورد آزمایش، فرکانس مکانی، طول و عرض، و...</w:t>
      </w:r>
    </w:p>
    <w:p w:rsidR="00E14822" w:rsidRDefault="00E14822" w:rsidP="00E14822">
      <w:pPr>
        <w:bidi/>
        <w:jc w:val="both"/>
        <w:rPr>
          <w:rFonts w:hint="cs"/>
          <w:rtl/>
          <w:lang w:bidi="fa-IR"/>
        </w:rPr>
      </w:pPr>
      <w:r>
        <w:rPr>
          <w:rFonts w:hint="cs"/>
          <w:rtl/>
          <w:lang w:bidi="fa-IR"/>
        </w:rPr>
        <w:t>و...</w:t>
      </w:r>
    </w:p>
    <w:p w:rsidR="00DE515C" w:rsidRDefault="00DE515C">
      <w:pPr>
        <w:rPr>
          <w:b/>
          <w:bCs/>
          <w:rtl/>
          <w:lang w:bidi="fa-IR"/>
        </w:rPr>
      </w:pPr>
      <w:r>
        <w:rPr>
          <w:b/>
          <w:bCs/>
          <w:rtl/>
          <w:lang w:bidi="fa-IR"/>
        </w:rPr>
        <w:br w:type="page"/>
      </w:r>
    </w:p>
    <w:p w:rsidR="00E14822" w:rsidRDefault="00E14822" w:rsidP="00951704">
      <w:pPr>
        <w:pStyle w:val="Heading2"/>
        <w:bidi/>
        <w:rPr>
          <w:rFonts w:hint="cs"/>
          <w:rtl/>
          <w:lang w:bidi="fa-IR"/>
        </w:rPr>
      </w:pPr>
      <w:r>
        <w:rPr>
          <w:rFonts w:hint="cs"/>
          <w:rtl/>
          <w:lang w:bidi="fa-IR"/>
        </w:rPr>
        <w:lastRenderedPageBreak/>
        <w:t>سوال 2)</w:t>
      </w:r>
    </w:p>
    <w:p w:rsidR="00E14822" w:rsidRDefault="00DD5DB7" w:rsidP="00E14822">
      <w:pPr>
        <w:bidi/>
        <w:jc w:val="both"/>
        <w:rPr>
          <w:rFonts w:hint="cs"/>
          <w:rtl/>
          <w:lang w:bidi="fa-IR"/>
        </w:rPr>
      </w:pPr>
      <w:r>
        <w:rPr>
          <w:rFonts w:hint="cs"/>
          <w:rtl/>
          <w:lang w:bidi="fa-IR"/>
        </w:rPr>
        <w:t xml:space="preserve">تابع </w:t>
      </w:r>
      <w:r>
        <w:rPr>
          <w:lang w:bidi="fa-IR"/>
        </w:rPr>
        <w:t>Func_ReadData</w:t>
      </w:r>
      <w:r>
        <w:rPr>
          <w:rFonts w:hint="cs"/>
          <w:rtl/>
          <w:lang w:bidi="fa-IR"/>
        </w:rPr>
        <w:t xml:space="preserve"> را مطابق خواسته‎های صورت سؤال نوشتیم که در کنار فایل اصلی، ضمیمه شده است. همچنین چند قابلیت اضافی نیز برای تسهیل در فرایند بخش‎های آینده در این تابع در نظر گرفتیم. شرح عملکرد کلی این تابع به صورت زیر است:</w:t>
      </w:r>
    </w:p>
    <w:p w:rsidR="00BD2BC7" w:rsidRDefault="00DD5DB7" w:rsidP="00DD5DB7">
      <w:pPr>
        <w:bidi/>
        <w:jc w:val="both"/>
        <w:rPr>
          <w:rtl/>
          <w:lang w:bidi="fa-IR"/>
        </w:rPr>
      </w:pPr>
      <w:r w:rsidRPr="00BD2BC7">
        <w:rPr>
          <w:rFonts w:hint="cs"/>
          <w:b/>
          <w:bCs/>
          <w:rtl/>
          <w:lang w:bidi="fa-IR"/>
        </w:rPr>
        <w:t>ورودی:</w:t>
      </w:r>
      <w:r>
        <w:rPr>
          <w:rFonts w:hint="cs"/>
          <w:rtl/>
          <w:lang w:bidi="fa-IR"/>
        </w:rPr>
        <w:t xml:space="preserve"> </w:t>
      </w:r>
    </w:p>
    <w:p w:rsidR="00DD5DB7" w:rsidRDefault="00DD5DB7" w:rsidP="00BD2BC7">
      <w:pPr>
        <w:pStyle w:val="ListParagraph"/>
        <w:numPr>
          <w:ilvl w:val="0"/>
          <w:numId w:val="2"/>
        </w:numPr>
        <w:bidi/>
        <w:jc w:val="both"/>
        <w:rPr>
          <w:rFonts w:hint="cs"/>
          <w:rtl/>
          <w:lang w:bidi="fa-IR"/>
        </w:rPr>
      </w:pPr>
      <w:r>
        <w:rPr>
          <w:rFonts w:hint="cs"/>
          <w:rtl/>
          <w:lang w:bidi="fa-IR"/>
        </w:rPr>
        <w:t xml:space="preserve">نام </w:t>
      </w:r>
      <w:r w:rsidR="000C0FE4">
        <w:rPr>
          <w:rFonts w:hint="cs"/>
          <w:rtl/>
          <w:lang w:bidi="fa-IR"/>
        </w:rPr>
        <w:t>نورون مورد آزمایش</w:t>
      </w:r>
    </w:p>
    <w:p w:rsidR="000C0FE4" w:rsidRPr="00BD2BC7" w:rsidRDefault="000C0FE4" w:rsidP="000C0FE4">
      <w:pPr>
        <w:bidi/>
        <w:jc w:val="both"/>
        <w:rPr>
          <w:b/>
          <w:bCs/>
          <w:rtl/>
          <w:lang w:bidi="fa-IR"/>
        </w:rPr>
      </w:pPr>
      <w:r w:rsidRPr="00BD2BC7">
        <w:rPr>
          <w:rFonts w:hint="cs"/>
          <w:b/>
          <w:bCs/>
          <w:rtl/>
          <w:lang w:bidi="fa-IR"/>
        </w:rPr>
        <w:t xml:space="preserve">خروجی‎ها: </w:t>
      </w:r>
    </w:p>
    <w:p w:rsidR="000C0FE4" w:rsidRDefault="000C0FE4" w:rsidP="000C0FE4">
      <w:pPr>
        <w:pStyle w:val="ListParagraph"/>
        <w:numPr>
          <w:ilvl w:val="0"/>
          <w:numId w:val="1"/>
        </w:numPr>
        <w:bidi/>
        <w:jc w:val="both"/>
        <w:rPr>
          <w:rFonts w:hint="cs"/>
          <w:rtl/>
          <w:lang w:bidi="fa-IR"/>
        </w:rPr>
      </w:pPr>
      <w:r>
        <w:rPr>
          <w:lang w:bidi="fa-IR"/>
        </w:rPr>
        <w:t>Output</w:t>
      </w:r>
      <w:r>
        <w:rPr>
          <w:rFonts w:hint="cs"/>
          <w:rtl/>
          <w:lang w:bidi="fa-IR"/>
        </w:rPr>
        <w:t xml:space="preserve">: یک استراکت حاوی دو فیلد </w:t>
      </w:r>
      <w:r>
        <w:rPr>
          <w:lang w:bidi="fa-IR"/>
        </w:rPr>
        <w:t>events</w:t>
      </w:r>
      <w:r>
        <w:rPr>
          <w:rFonts w:hint="cs"/>
          <w:rtl/>
          <w:lang w:bidi="fa-IR"/>
        </w:rPr>
        <w:t xml:space="preserve"> (بردارهای شامل زمان‎های اسپایک برای آزمایش </w:t>
      </w:r>
      <w:r>
        <w:rPr>
          <w:lang w:bidi="fa-IR"/>
        </w:rPr>
        <w:t>i</w:t>
      </w:r>
      <w:r>
        <w:rPr>
          <w:rFonts w:hint="cs"/>
          <w:rtl/>
          <w:lang w:bidi="fa-IR"/>
        </w:rPr>
        <w:t xml:space="preserve">ام) و </w:t>
      </w:r>
      <w:r>
        <w:rPr>
          <w:lang w:bidi="fa-IR"/>
        </w:rPr>
        <w:t>hdr</w:t>
      </w:r>
      <w:r>
        <w:rPr>
          <w:rFonts w:hint="cs"/>
          <w:rtl/>
          <w:lang w:bidi="fa-IR"/>
        </w:rPr>
        <w:t xml:space="preserve"> (هدر فایل </w:t>
      </w:r>
      <w:r>
        <w:rPr>
          <w:lang w:bidi="fa-IR"/>
        </w:rPr>
        <w:t>sa0</w:t>
      </w:r>
      <w:r>
        <w:rPr>
          <w:rFonts w:hint="cs"/>
          <w:rtl/>
          <w:lang w:bidi="fa-IR"/>
        </w:rPr>
        <w:t xml:space="preserve"> متناظر)</w:t>
      </w:r>
    </w:p>
    <w:p w:rsidR="000C0FE4" w:rsidRDefault="000C0FE4" w:rsidP="000C0FE4">
      <w:pPr>
        <w:pStyle w:val="ListParagraph"/>
        <w:numPr>
          <w:ilvl w:val="0"/>
          <w:numId w:val="1"/>
        </w:numPr>
        <w:bidi/>
        <w:jc w:val="both"/>
        <w:rPr>
          <w:rFonts w:hint="cs"/>
          <w:rtl/>
          <w:lang w:bidi="fa-IR"/>
        </w:rPr>
      </w:pPr>
      <w:r>
        <w:rPr>
          <w:lang w:bidi="fa-IR"/>
        </w:rPr>
        <w:t>frequency</w:t>
      </w:r>
      <w:r>
        <w:rPr>
          <w:rFonts w:hint="cs"/>
          <w:rtl/>
          <w:lang w:bidi="fa-IR"/>
        </w:rPr>
        <w:t xml:space="preserve">: با توجه به این که فرکانس نشان دادن تصاویر در آزمایش مربوط به نورون‎های مختلف یکسان نیست، با مراجعه به فایل </w:t>
      </w:r>
      <w:r>
        <w:rPr>
          <w:lang w:bidi="fa-IR"/>
        </w:rPr>
        <w:t>Log</w:t>
      </w:r>
      <w:r>
        <w:rPr>
          <w:rFonts w:hint="cs"/>
          <w:rtl/>
          <w:lang w:bidi="fa-IR"/>
        </w:rPr>
        <w:t xml:space="preserve"> متناظر، این فرکانس را نیز استخراج کرده‎ایم و در خروجی این تابع قرار داده‎ایم.</w:t>
      </w:r>
    </w:p>
    <w:p w:rsidR="000C0FE4" w:rsidRDefault="000C0FE4" w:rsidP="000C0FE4">
      <w:pPr>
        <w:pStyle w:val="ListParagraph"/>
        <w:numPr>
          <w:ilvl w:val="0"/>
          <w:numId w:val="1"/>
        </w:numPr>
        <w:bidi/>
        <w:jc w:val="both"/>
        <w:rPr>
          <w:lang w:bidi="fa-IR"/>
        </w:rPr>
      </w:pPr>
      <w:r>
        <w:rPr>
          <w:lang w:bidi="fa-IR"/>
        </w:rPr>
        <w:t>mean_rate</w:t>
      </w:r>
      <w:r>
        <w:rPr>
          <w:rFonts w:hint="cs"/>
          <w:rtl/>
          <w:lang w:bidi="fa-IR"/>
        </w:rPr>
        <w:t xml:space="preserve">: با توجه به این که در بخش‎های بعدی به نرخ اسپایک زدن نورون نیاز داریم، و برای صرفه‎جویی در مصرف حلقه </w:t>
      </w:r>
      <w:r>
        <w:rPr>
          <w:lang w:bidi="fa-IR"/>
        </w:rPr>
        <w:t>for</w:t>
      </w:r>
      <w:r>
        <w:rPr>
          <w:rFonts w:hint="cs"/>
          <w:rtl/>
          <w:lang w:bidi="fa-IR"/>
        </w:rPr>
        <w:t xml:space="preserve">، نرخ مربوط به </w:t>
      </w:r>
      <w:r w:rsidRPr="000C0FE4">
        <w:rPr>
          <w:rFonts w:hint="cs"/>
          <w:u w:val="single"/>
          <w:rtl/>
          <w:lang w:bidi="fa-IR"/>
        </w:rPr>
        <w:t>هر آزمایش</w:t>
      </w:r>
      <w:r>
        <w:rPr>
          <w:rFonts w:hint="cs"/>
          <w:rtl/>
          <w:lang w:bidi="fa-IR"/>
        </w:rPr>
        <w:t xml:space="preserve"> را در این‎جا محاسبه کرده و </w:t>
      </w:r>
      <w:r w:rsidRPr="000C0FE4">
        <w:rPr>
          <w:rFonts w:hint="cs"/>
          <w:u w:val="single"/>
          <w:rtl/>
          <w:lang w:bidi="fa-IR"/>
        </w:rPr>
        <w:t>متوسط</w:t>
      </w:r>
      <w:r>
        <w:rPr>
          <w:rFonts w:hint="cs"/>
          <w:rtl/>
          <w:lang w:bidi="fa-IR"/>
        </w:rPr>
        <w:t xml:space="preserve"> این نرخ‎ها را به عنوان خروجی در </w:t>
      </w:r>
      <w:r>
        <w:rPr>
          <w:lang w:bidi="fa-IR"/>
        </w:rPr>
        <w:t>mean_rate</w:t>
      </w:r>
      <w:r>
        <w:rPr>
          <w:rFonts w:hint="cs"/>
          <w:rtl/>
          <w:lang w:bidi="fa-IR"/>
        </w:rPr>
        <w:t xml:space="preserve"> اعلام می‎کنیم.</w:t>
      </w:r>
    </w:p>
    <w:p w:rsidR="00111E86" w:rsidRDefault="00111E86" w:rsidP="00951704">
      <w:pPr>
        <w:pStyle w:val="Heading2"/>
        <w:bidi/>
        <w:rPr>
          <w:rFonts w:hint="cs"/>
          <w:rtl/>
          <w:lang w:bidi="fa-IR"/>
        </w:rPr>
      </w:pPr>
      <w:r>
        <w:rPr>
          <w:rFonts w:hint="cs"/>
          <w:rtl/>
          <w:lang w:bidi="fa-IR"/>
        </w:rPr>
        <w:t>سوال 3)</w:t>
      </w:r>
    </w:p>
    <w:p w:rsidR="00111E86" w:rsidRDefault="00111E86" w:rsidP="00111E86">
      <w:pPr>
        <w:bidi/>
        <w:jc w:val="both"/>
        <w:rPr>
          <w:rFonts w:hint="cs"/>
          <w:rtl/>
          <w:lang w:bidi="fa-IR"/>
        </w:rPr>
      </w:pPr>
      <w:r>
        <w:rPr>
          <w:rFonts w:hint="cs"/>
          <w:rtl/>
          <w:lang w:bidi="fa-IR"/>
        </w:rPr>
        <w:t xml:space="preserve">در این جا، برای اولین بار وارد کد اصلی برنامه می‎شویم. ابتدا لازم است با استفاده از تابع </w:t>
      </w:r>
      <w:r>
        <w:rPr>
          <w:lang w:bidi="fa-IR"/>
        </w:rPr>
        <w:t>Func_ReadData</w:t>
      </w:r>
      <w:r>
        <w:rPr>
          <w:rFonts w:hint="cs"/>
          <w:rtl/>
          <w:lang w:bidi="fa-IR"/>
        </w:rPr>
        <w:t xml:space="preserve">، اطلاعات اولیه نورون‎ها را استخراج کنیم. برای این کار، یک استراکت به اسم </w:t>
      </w:r>
      <w:r>
        <w:rPr>
          <w:lang w:bidi="fa-IR"/>
        </w:rPr>
        <w:t>neurons</w:t>
      </w:r>
      <w:r>
        <w:rPr>
          <w:rFonts w:hint="cs"/>
          <w:rtl/>
          <w:lang w:bidi="fa-IR"/>
        </w:rPr>
        <w:t xml:space="preserve"> تعریف کرده‎ایم تا هر چیزی که محاسبه می‎کنیم و ممکن است به آن نیاز داشته باشیم را در آن ذخیره کنیم. در این مرحله، تمامی خروجی‎های تابع </w:t>
      </w:r>
      <w:r>
        <w:rPr>
          <w:lang w:bidi="fa-IR"/>
        </w:rPr>
        <w:t>Func_ReadData</w:t>
      </w:r>
      <w:r>
        <w:rPr>
          <w:rFonts w:hint="cs"/>
          <w:rtl/>
          <w:lang w:bidi="fa-IR"/>
        </w:rPr>
        <w:t xml:space="preserve"> را در این استراکت ذخیره می‎کنیم. به این ترتیب، فیلدهای این استراکت به صورت زیر خواهند بود:</w:t>
      </w:r>
    </w:p>
    <w:p w:rsidR="00111E86" w:rsidRDefault="00111E86" w:rsidP="00111E86">
      <w:pPr>
        <w:bidi/>
        <w:jc w:val="center"/>
        <w:rPr>
          <w:rtl/>
          <w:lang w:bidi="fa-IR"/>
        </w:rPr>
      </w:pPr>
      <w:r>
        <w:rPr>
          <w:noProof/>
        </w:rPr>
        <w:drawing>
          <wp:inline distT="0" distB="0" distL="0" distR="0" wp14:anchorId="4E388C05" wp14:editId="2693BDE9">
            <wp:extent cx="4429125" cy="1743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9125" cy="1743075"/>
                    </a:xfrm>
                    <a:prstGeom prst="rect">
                      <a:avLst/>
                    </a:prstGeom>
                  </pic:spPr>
                </pic:pic>
              </a:graphicData>
            </a:graphic>
          </wp:inline>
        </w:drawing>
      </w:r>
    </w:p>
    <w:p w:rsidR="00111E86" w:rsidRDefault="00111E86" w:rsidP="00111E86">
      <w:pPr>
        <w:bidi/>
        <w:jc w:val="both"/>
        <w:rPr>
          <w:rFonts w:hint="cs"/>
          <w:rtl/>
          <w:lang w:bidi="fa-IR"/>
        </w:rPr>
      </w:pPr>
      <w:r>
        <w:rPr>
          <w:rFonts w:hint="cs"/>
          <w:rtl/>
          <w:lang w:bidi="fa-IR"/>
        </w:rPr>
        <w:t xml:space="preserve">که در آن، </w:t>
      </w:r>
      <w:r>
        <w:rPr>
          <w:lang w:bidi="fa-IR"/>
        </w:rPr>
        <w:t>Data</w:t>
      </w:r>
      <w:r>
        <w:rPr>
          <w:rFonts w:hint="cs"/>
          <w:rtl/>
          <w:lang w:bidi="fa-IR"/>
        </w:rPr>
        <w:t xml:space="preserve"> همان خروجی </w:t>
      </w:r>
      <w:r>
        <w:rPr>
          <w:lang w:bidi="fa-IR"/>
        </w:rPr>
        <w:t>Output</w:t>
      </w:r>
      <w:r>
        <w:rPr>
          <w:rFonts w:hint="cs"/>
          <w:rtl/>
          <w:lang w:bidi="fa-IR"/>
        </w:rPr>
        <w:t xml:space="preserve"> تابع </w:t>
      </w:r>
      <w:r>
        <w:rPr>
          <w:lang w:bidi="fa-IR"/>
        </w:rPr>
        <w:t>Func_ReadData</w:t>
      </w:r>
      <w:r>
        <w:rPr>
          <w:rFonts w:hint="cs"/>
          <w:rtl/>
          <w:lang w:bidi="fa-IR"/>
        </w:rPr>
        <w:t xml:space="preserve"> است که خود استراکتی است، دارای دو فیلد </w:t>
      </w:r>
      <w:r>
        <w:rPr>
          <w:lang w:bidi="fa-IR"/>
        </w:rPr>
        <w:t>events</w:t>
      </w:r>
      <w:r>
        <w:rPr>
          <w:rFonts w:hint="cs"/>
          <w:rtl/>
          <w:lang w:bidi="fa-IR"/>
        </w:rPr>
        <w:t xml:space="preserve"> و </w:t>
      </w:r>
      <w:r>
        <w:rPr>
          <w:lang w:bidi="fa-IR"/>
        </w:rPr>
        <w:t>hdr</w:t>
      </w:r>
      <w:r>
        <w:rPr>
          <w:rFonts w:hint="cs"/>
          <w:rtl/>
          <w:lang w:bidi="fa-IR"/>
        </w:rPr>
        <w:t>.</w:t>
      </w:r>
    </w:p>
    <w:p w:rsidR="00111E86" w:rsidRDefault="00111E86" w:rsidP="00111E86">
      <w:pPr>
        <w:bidi/>
        <w:jc w:val="both"/>
        <w:rPr>
          <w:rtl/>
          <w:lang w:bidi="fa-IR"/>
        </w:rPr>
      </w:pPr>
      <w:r>
        <w:rPr>
          <w:noProof/>
        </w:rPr>
        <w:drawing>
          <wp:anchor distT="0" distB="0" distL="114300" distR="114300" simplePos="0" relativeHeight="251660288" behindDoc="0" locked="0" layoutInCell="1" allowOverlap="1" wp14:anchorId="7164B4A3" wp14:editId="3F72CCB2">
            <wp:simplePos x="0" y="0"/>
            <wp:positionH relativeFrom="margin">
              <wp:posOffset>0</wp:posOffset>
            </wp:positionH>
            <wp:positionV relativeFrom="paragraph">
              <wp:posOffset>3810</wp:posOffset>
            </wp:positionV>
            <wp:extent cx="1114425" cy="16478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14425" cy="1647825"/>
                    </a:xfrm>
                    <a:prstGeom prst="rect">
                      <a:avLst/>
                    </a:prstGeom>
                  </pic:spPr>
                </pic:pic>
              </a:graphicData>
            </a:graphic>
            <wp14:sizeRelH relativeFrom="page">
              <wp14:pctWidth>0</wp14:pctWidth>
            </wp14:sizeRelH>
            <wp14:sizeRelV relativeFrom="page">
              <wp14:pctHeight>0</wp14:pctHeight>
            </wp14:sizeRelV>
          </wp:anchor>
        </w:drawing>
      </w:r>
      <w:r>
        <w:rPr>
          <w:rFonts w:hint="cs"/>
          <w:rtl/>
          <w:lang w:bidi="fa-IR"/>
        </w:rPr>
        <w:t xml:space="preserve">همچنین در ادامه و با توجه به </w:t>
      </w:r>
      <w:r>
        <w:rPr>
          <w:lang w:bidi="fa-IR"/>
        </w:rPr>
        <w:t>rate</w:t>
      </w:r>
      <w:r>
        <w:rPr>
          <w:rFonts w:hint="cs"/>
          <w:rtl/>
          <w:lang w:bidi="fa-IR"/>
        </w:rPr>
        <w:t xml:space="preserve">هایی که در خروجی تابع </w:t>
      </w:r>
      <w:r>
        <w:rPr>
          <w:lang w:bidi="fa-IR"/>
        </w:rPr>
        <w:t>Func_ReadData</w:t>
      </w:r>
      <w:r>
        <w:rPr>
          <w:rFonts w:hint="cs"/>
          <w:rtl/>
          <w:lang w:bidi="fa-IR"/>
        </w:rPr>
        <w:t xml:space="preserve"> دریافت کرده‎ایم، بررسی می‎کنیم که کدام نورون نرخ اسپایک زدن کمتر از 2 دارد و در فیلد </w:t>
      </w:r>
      <w:r>
        <w:rPr>
          <w:lang w:bidi="fa-IR"/>
        </w:rPr>
        <w:t>included</w:t>
      </w:r>
      <w:r>
        <w:rPr>
          <w:rFonts w:hint="cs"/>
          <w:rtl/>
          <w:lang w:bidi="fa-IR"/>
        </w:rPr>
        <w:t xml:space="preserve"> مربوط به استراکت </w:t>
      </w:r>
      <w:r>
        <w:rPr>
          <w:lang w:bidi="fa-IR"/>
        </w:rPr>
        <w:t>neurons</w:t>
      </w:r>
      <w:r>
        <w:rPr>
          <w:rFonts w:hint="cs"/>
          <w:rtl/>
          <w:lang w:bidi="fa-IR"/>
        </w:rPr>
        <w:t>، مشخص می‎کنیم که آیا این نورون را در بررسی‎های آتی به حساب می‎آوریم یا نه.</w:t>
      </w:r>
    </w:p>
    <w:p w:rsidR="00111E86" w:rsidRDefault="00111E86" w:rsidP="00111E86">
      <w:pPr>
        <w:bidi/>
        <w:jc w:val="both"/>
        <w:rPr>
          <w:noProof/>
          <w:rtl/>
        </w:rPr>
      </w:pPr>
      <w:r>
        <w:rPr>
          <w:rFonts w:hint="cs"/>
          <w:rtl/>
          <w:lang w:bidi="fa-IR"/>
        </w:rPr>
        <w:t>با توجه به اطلاعات استخراج شده، 7 نورون نرخ اسپایک کمتر از 2 دارند که در بخش</w:t>
      </w:r>
      <w:r>
        <w:rPr>
          <w:lang w:bidi="fa-IR"/>
        </w:rPr>
        <w:t>‎</w:t>
      </w:r>
      <w:r>
        <w:rPr>
          <w:rFonts w:hint="cs"/>
          <w:rtl/>
          <w:lang w:bidi="fa-IR"/>
        </w:rPr>
        <w:t>های بعدی از آن‎ها صرف نظر خواهیم کرد. نام این نورون‎ها به شرح مقابل است:</w:t>
      </w:r>
      <w:r w:rsidRPr="00111E86">
        <w:rPr>
          <w:noProof/>
        </w:rPr>
        <w:t xml:space="preserve"> </w:t>
      </w:r>
    </w:p>
    <w:p w:rsidR="00111E86" w:rsidRDefault="00111E86">
      <w:pPr>
        <w:rPr>
          <w:noProof/>
          <w:rtl/>
        </w:rPr>
      </w:pPr>
      <w:r>
        <w:rPr>
          <w:noProof/>
          <w:rtl/>
        </w:rPr>
        <w:br w:type="page"/>
      </w:r>
    </w:p>
    <w:p w:rsidR="00111E86" w:rsidRDefault="00111E86" w:rsidP="00111E86">
      <w:pPr>
        <w:bidi/>
        <w:jc w:val="both"/>
        <w:rPr>
          <w:rFonts w:hint="cs"/>
          <w:rtl/>
          <w:lang w:bidi="fa-IR"/>
        </w:rPr>
      </w:pPr>
      <w:r>
        <w:rPr>
          <w:rFonts w:hint="cs"/>
          <w:rtl/>
          <w:lang w:bidi="fa-IR"/>
        </w:rPr>
        <w:lastRenderedPageBreak/>
        <w:t>همچنین هیستوگرام مربوط به نرخ اسپایک زدن نورون‎ها نیز به شکل زیر است:</w:t>
      </w:r>
    </w:p>
    <w:p w:rsidR="00111E86" w:rsidRDefault="00AE6AB2" w:rsidP="00AE6AB2">
      <w:pPr>
        <w:bidi/>
        <w:jc w:val="center"/>
        <w:rPr>
          <w:rFonts w:hint="cs"/>
          <w:rtl/>
          <w:lang w:bidi="fa-IR"/>
        </w:rPr>
      </w:pPr>
      <w:r>
        <w:rPr>
          <w:noProof/>
        </w:rPr>
        <w:drawing>
          <wp:inline distT="0" distB="0" distL="0" distR="0" wp14:anchorId="32102270" wp14:editId="3AE9428A">
            <wp:extent cx="5318760" cy="44998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3261" cy="4503620"/>
                    </a:xfrm>
                    <a:prstGeom prst="rect">
                      <a:avLst/>
                    </a:prstGeom>
                  </pic:spPr>
                </pic:pic>
              </a:graphicData>
            </a:graphic>
          </wp:inline>
        </w:drawing>
      </w:r>
    </w:p>
    <w:p w:rsidR="00AE6AB2" w:rsidRDefault="00BD2BC7" w:rsidP="00951704">
      <w:pPr>
        <w:pStyle w:val="Heading2"/>
        <w:bidi/>
        <w:rPr>
          <w:rFonts w:hint="cs"/>
          <w:rtl/>
          <w:lang w:bidi="fa-IR"/>
        </w:rPr>
      </w:pPr>
      <w:r>
        <w:rPr>
          <w:rFonts w:hint="cs"/>
          <w:rtl/>
          <w:lang w:bidi="fa-IR"/>
        </w:rPr>
        <w:t>سوال 4)</w:t>
      </w:r>
    </w:p>
    <w:p w:rsidR="00BD2BC7" w:rsidRDefault="00BD2BC7" w:rsidP="00BD2BC7">
      <w:pPr>
        <w:bidi/>
        <w:jc w:val="both"/>
        <w:rPr>
          <w:rFonts w:hint="cs"/>
          <w:rtl/>
          <w:lang w:bidi="fa-IR"/>
        </w:rPr>
      </w:pPr>
      <w:r>
        <w:rPr>
          <w:rFonts w:hint="cs"/>
          <w:rtl/>
          <w:lang w:bidi="fa-IR"/>
        </w:rPr>
        <w:t xml:space="preserve">تابع </w:t>
      </w:r>
      <w:r>
        <w:rPr>
          <w:lang w:bidi="fa-IR"/>
        </w:rPr>
        <w:t>Func_StimuliExtraction</w:t>
      </w:r>
      <w:r>
        <w:rPr>
          <w:rFonts w:hint="cs"/>
          <w:rtl/>
          <w:lang w:bidi="fa-IR"/>
        </w:rPr>
        <w:t xml:space="preserve"> را نوشتیم که فایل آن در کنار فایل اصلی ضمیمه شده است.</w:t>
      </w:r>
      <w:r w:rsidR="009F7687">
        <w:rPr>
          <w:rFonts w:hint="cs"/>
          <w:rtl/>
          <w:lang w:bidi="fa-IR"/>
        </w:rPr>
        <w:t xml:space="preserve"> ورودی‎ و خروجی‎های این تابع به شرح زیر است:</w:t>
      </w:r>
    </w:p>
    <w:p w:rsidR="009F7687" w:rsidRDefault="009F7687" w:rsidP="009F7687">
      <w:pPr>
        <w:bidi/>
        <w:jc w:val="both"/>
        <w:rPr>
          <w:rFonts w:hint="cs"/>
          <w:b/>
          <w:bCs/>
          <w:rtl/>
          <w:lang w:bidi="fa-IR"/>
        </w:rPr>
      </w:pPr>
      <w:r>
        <w:rPr>
          <w:rFonts w:hint="cs"/>
          <w:b/>
          <w:bCs/>
          <w:rtl/>
          <w:lang w:bidi="fa-IR"/>
        </w:rPr>
        <w:t>ورودی‎ها:</w:t>
      </w:r>
    </w:p>
    <w:p w:rsidR="009F7687" w:rsidRDefault="009F7687" w:rsidP="009F7687">
      <w:pPr>
        <w:pStyle w:val="ListParagraph"/>
        <w:numPr>
          <w:ilvl w:val="0"/>
          <w:numId w:val="3"/>
        </w:numPr>
        <w:bidi/>
        <w:jc w:val="both"/>
        <w:rPr>
          <w:rFonts w:hint="cs"/>
          <w:lang w:bidi="fa-IR"/>
        </w:rPr>
      </w:pPr>
      <w:r>
        <w:rPr>
          <w:lang w:bidi="fa-IR"/>
        </w:rPr>
        <w:t>events</w:t>
      </w:r>
      <w:r>
        <w:rPr>
          <w:rFonts w:hint="cs"/>
          <w:rtl/>
          <w:lang w:bidi="fa-IR"/>
        </w:rPr>
        <w:t xml:space="preserve">: دنباله‎ی زمان اسپایک‎ها است که از طریق تابع </w:t>
      </w:r>
      <w:r>
        <w:rPr>
          <w:lang w:bidi="fa-IR"/>
        </w:rPr>
        <w:t>Func_ReadData</w:t>
      </w:r>
      <w:r>
        <w:rPr>
          <w:rFonts w:hint="cs"/>
          <w:rtl/>
          <w:lang w:bidi="fa-IR"/>
        </w:rPr>
        <w:t xml:space="preserve"> به دست آمده است.</w:t>
      </w:r>
    </w:p>
    <w:p w:rsidR="009F7687" w:rsidRDefault="009F7687" w:rsidP="009F7687">
      <w:pPr>
        <w:pStyle w:val="ListParagraph"/>
        <w:numPr>
          <w:ilvl w:val="0"/>
          <w:numId w:val="3"/>
        </w:numPr>
        <w:bidi/>
        <w:jc w:val="both"/>
        <w:rPr>
          <w:rFonts w:hint="cs"/>
          <w:lang w:bidi="fa-IR"/>
        </w:rPr>
      </w:pPr>
      <w:r>
        <w:rPr>
          <w:lang w:bidi="fa-IR"/>
        </w:rPr>
        <w:t>Msq1D</w:t>
      </w:r>
      <w:r>
        <w:rPr>
          <w:rFonts w:hint="cs"/>
          <w:rtl/>
          <w:lang w:bidi="fa-IR"/>
        </w:rPr>
        <w:t xml:space="preserve">: ماتریس تحریک‎های داده شده است که برای تمامی آزمایش‎ها مشترک است و متناظر با زمان‎های موجود در ورودی </w:t>
      </w:r>
      <w:r>
        <w:rPr>
          <w:lang w:bidi="fa-IR"/>
        </w:rPr>
        <w:t>events</w:t>
      </w:r>
      <w:r>
        <w:rPr>
          <w:rFonts w:hint="cs"/>
          <w:rtl/>
          <w:lang w:bidi="fa-IR"/>
        </w:rPr>
        <w:t>، اسپایک‎های منجر به تحریک را از آن استخراج می‎کنیم.</w:t>
      </w:r>
    </w:p>
    <w:p w:rsidR="009F7687" w:rsidRDefault="009F7687" w:rsidP="009F7687">
      <w:pPr>
        <w:pStyle w:val="ListParagraph"/>
        <w:numPr>
          <w:ilvl w:val="0"/>
          <w:numId w:val="3"/>
        </w:numPr>
        <w:bidi/>
        <w:jc w:val="both"/>
        <w:rPr>
          <w:lang w:bidi="fa-IR"/>
        </w:rPr>
      </w:pPr>
      <w:r>
        <w:rPr>
          <w:lang w:bidi="fa-IR"/>
        </w:rPr>
        <w:t>frequency</w:t>
      </w:r>
      <w:r>
        <w:rPr>
          <w:rFonts w:hint="cs"/>
          <w:rtl/>
          <w:lang w:bidi="fa-IR"/>
        </w:rPr>
        <w:t>: با توجه به این که فرکانس پخش تصاویر در آزمایش</w:t>
      </w:r>
      <w:r>
        <w:rPr>
          <w:lang w:bidi="fa-IR"/>
        </w:rPr>
        <w:t>‎</w:t>
      </w:r>
      <w:r>
        <w:rPr>
          <w:rFonts w:hint="cs"/>
          <w:rtl/>
          <w:lang w:bidi="fa-IR"/>
        </w:rPr>
        <w:t xml:space="preserve">های مختلف متفاوت است، برای آن که بتوانیم به شکل دقیق تحریک‎های منجر به اسپایک را شناسایی کنیم، نیاز به فرکانس دقیق پخش تصاویر داریم که در مرحله قبلی به کمک تابع </w:t>
      </w:r>
      <w:r>
        <w:rPr>
          <w:lang w:bidi="fa-IR"/>
        </w:rPr>
        <w:t>Func_ReadData</w:t>
      </w:r>
      <w:r>
        <w:rPr>
          <w:rFonts w:hint="cs"/>
          <w:rtl/>
          <w:lang w:bidi="fa-IR"/>
        </w:rPr>
        <w:t xml:space="preserve"> از فایل‎های </w:t>
      </w:r>
      <w:r>
        <w:rPr>
          <w:lang w:bidi="fa-IR"/>
        </w:rPr>
        <w:t>log</w:t>
      </w:r>
      <w:r>
        <w:rPr>
          <w:rFonts w:hint="cs"/>
          <w:rtl/>
          <w:lang w:bidi="fa-IR"/>
        </w:rPr>
        <w:t xml:space="preserve"> استخراج شده است.</w:t>
      </w:r>
    </w:p>
    <w:p w:rsidR="009F7687" w:rsidRDefault="009F7687" w:rsidP="009F7687">
      <w:pPr>
        <w:bidi/>
        <w:jc w:val="both"/>
        <w:rPr>
          <w:rFonts w:hint="cs"/>
          <w:b/>
          <w:bCs/>
          <w:rtl/>
          <w:lang w:bidi="fa-IR"/>
        </w:rPr>
      </w:pPr>
      <w:r>
        <w:rPr>
          <w:rFonts w:hint="cs"/>
          <w:b/>
          <w:bCs/>
          <w:rtl/>
          <w:lang w:bidi="fa-IR"/>
        </w:rPr>
        <w:t>خروجی:</w:t>
      </w:r>
    </w:p>
    <w:p w:rsidR="009F7687" w:rsidRPr="009F7687" w:rsidRDefault="009F7687" w:rsidP="009F7687">
      <w:pPr>
        <w:pStyle w:val="ListParagraph"/>
        <w:numPr>
          <w:ilvl w:val="0"/>
          <w:numId w:val="4"/>
        </w:numPr>
        <w:bidi/>
        <w:jc w:val="both"/>
        <w:rPr>
          <w:rFonts w:hint="cs"/>
          <w:b/>
          <w:bCs/>
          <w:lang w:bidi="fa-IR"/>
        </w:rPr>
      </w:pPr>
      <w:r>
        <w:rPr>
          <w:lang w:bidi="fa-IR"/>
        </w:rPr>
        <w:t>Output</w:t>
      </w:r>
      <w:r>
        <w:rPr>
          <w:rFonts w:hint="cs"/>
          <w:rtl/>
          <w:lang w:bidi="fa-IR"/>
        </w:rPr>
        <w:t>: در تنها خروجی این تابع، دنباله‎ی اسپایک‎های منجر به تحریک قرار دارد.</w:t>
      </w:r>
    </w:p>
    <w:p w:rsidR="009F7687" w:rsidRDefault="009F7687" w:rsidP="009F7687">
      <w:pPr>
        <w:bidi/>
        <w:jc w:val="both"/>
        <w:rPr>
          <w:rtl/>
          <w:lang w:bidi="fa-IR"/>
        </w:rPr>
      </w:pPr>
      <w:r>
        <w:rPr>
          <w:rFonts w:hint="cs"/>
          <w:b/>
          <w:bCs/>
          <w:rtl/>
          <w:lang w:bidi="fa-IR"/>
        </w:rPr>
        <w:t xml:space="preserve">نکته: </w:t>
      </w:r>
      <w:r>
        <w:rPr>
          <w:rFonts w:hint="cs"/>
          <w:rtl/>
          <w:lang w:bidi="fa-IR"/>
        </w:rPr>
        <w:t>در این تابع، زمان‎هایی که مربوط به قبل از نمایش فریم شانزدهم هستند، حذف شده اند چون تحریک کاملی متناظر با آن‎ها وجود ندارد.</w:t>
      </w:r>
    </w:p>
    <w:p w:rsidR="009F7687" w:rsidRDefault="006F4614" w:rsidP="00951704">
      <w:pPr>
        <w:pStyle w:val="Heading2"/>
        <w:bidi/>
        <w:rPr>
          <w:lang w:bidi="fa-IR"/>
        </w:rPr>
      </w:pPr>
      <w:r>
        <w:rPr>
          <w:rFonts w:hint="cs"/>
          <w:rtl/>
          <w:lang w:bidi="fa-IR"/>
        </w:rPr>
        <w:lastRenderedPageBreak/>
        <w:t>سؤال 5)</w:t>
      </w:r>
    </w:p>
    <w:p w:rsidR="0013562B" w:rsidRDefault="0013562B" w:rsidP="0013562B">
      <w:pPr>
        <w:bidi/>
        <w:jc w:val="both"/>
        <w:rPr>
          <w:rFonts w:hint="cs"/>
          <w:rtl/>
          <w:lang w:bidi="fa-IR"/>
        </w:rPr>
      </w:pPr>
      <w:r>
        <w:rPr>
          <w:rFonts w:hint="cs"/>
          <w:rtl/>
          <w:lang w:bidi="fa-IR"/>
        </w:rPr>
        <w:t>برای تشخیص مناسب‎ترین جهت نشان دادن تصاویر، باید آزمایشی ترتیب داده شود که یک ورودی مشخص، در زوایای مختلف به فرد مورد آزمایش نشان داده شود، و نرخ اسپایک زدن متناظر با هر راستا اندازه‎گیری شود. با شناسایی بیشینه‎ی این نرخ، جهت مناسب پیدا می‎شود.</w:t>
      </w:r>
    </w:p>
    <w:p w:rsidR="0013562B" w:rsidRDefault="0013562B" w:rsidP="0013562B">
      <w:pPr>
        <w:bidi/>
        <w:jc w:val="both"/>
        <w:rPr>
          <w:rFonts w:hint="cs"/>
          <w:rtl/>
          <w:lang w:bidi="fa-IR"/>
        </w:rPr>
      </w:pPr>
      <w:r>
        <w:rPr>
          <w:rFonts w:hint="cs"/>
          <w:rtl/>
          <w:lang w:bidi="fa-IR"/>
        </w:rPr>
        <w:t>در ادامه، دو نمونه از خروجی‎های فرایند یافتن جهت مناسب را مشاهده می‎کنید:</w:t>
      </w:r>
    </w:p>
    <w:p w:rsidR="0013562B" w:rsidRDefault="00081FD1" w:rsidP="002B74F4">
      <w:pPr>
        <w:bidi/>
        <w:jc w:val="center"/>
        <w:rPr>
          <w:lang w:bidi="fa-IR"/>
        </w:rPr>
      </w:pPr>
      <w:r>
        <w:rPr>
          <w:rFonts w:ascii="Arial" w:eastAsia="Times New Roman" w:hAnsi="Arial" w:cs="Arial"/>
          <w:noProof/>
          <w:color w:val="000000"/>
          <w:sz w:val="18"/>
          <w:szCs w:val="18"/>
        </w:rPr>
        <w:drawing>
          <wp:inline distT="0" distB="0" distL="0" distR="0" wp14:anchorId="1FB97F61" wp14:editId="2A585F91">
            <wp:extent cx="6359236" cy="3633849"/>
            <wp:effectExtent l="0" t="0" r="3810" b="5080"/>
            <wp:docPr id="131" name="Picture 131" descr="E:\SharifUniversityOfTechnology\96_2\Computational_Nueroscience\HW01\html\HW0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harifUniversityOfTechnology\96_2\Computational_Nueroscience\HW01\html\HW01_03.png"/>
                    <pic:cNvPicPr>
                      <a:picLocks noChangeAspect="1" noChangeArrowheads="1"/>
                    </pic:cNvPicPr>
                  </pic:nvPicPr>
                  <pic:blipFill>
                    <a:blip r:link="rId14">
                      <a:extLst>
                        <a:ext uri="{28A0092B-C50C-407E-A947-70E740481C1C}">
                          <a14:useLocalDpi xmlns:a14="http://schemas.microsoft.com/office/drawing/2010/main" val="0"/>
                        </a:ext>
                      </a:extLst>
                    </a:blip>
                    <a:srcRect/>
                    <a:stretch>
                      <a:fillRect/>
                    </a:stretch>
                  </pic:blipFill>
                  <pic:spPr bwMode="auto">
                    <a:xfrm>
                      <a:off x="0" y="0"/>
                      <a:ext cx="6367089" cy="3638336"/>
                    </a:xfrm>
                    <a:prstGeom prst="rect">
                      <a:avLst/>
                    </a:prstGeom>
                    <a:noFill/>
                    <a:ln>
                      <a:noFill/>
                    </a:ln>
                  </pic:spPr>
                </pic:pic>
              </a:graphicData>
            </a:graphic>
          </wp:inline>
        </w:drawing>
      </w:r>
    </w:p>
    <w:p w:rsidR="002B74F4" w:rsidRPr="0013562B" w:rsidRDefault="00081FD1" w:rsidP="002B74F4">
      <w:pPr>
        <w:bidi/>
        <w:jc w:val="center"/>
        <w:rPr>
          <w:rFonts w:hint="cs"/>
          <w:lang w:bidi="fa-IR"/>
        </w:rPr>
      </w:pPr>
      <w:r>
        <w:rPr>
          <w:rFonts w:ascii="Arial" w:eastAsia="Times New Roman" w:hAnsi="Arial" w:cs="Arial"/>
          <w:noProof/>
          <w:color w:val="000000"/>
          <w:sz w:val="18"/>
          <w:szCs w:val="18"/>
        </w:rPr>
        <w:drawing>
          <wp:inline distT="0" distB="0" distL="0" distR="0" wp14:anchorId="35B9E468" wp14:editId="377C4C76">
            <wp:extent cx="6463145" cy="3693226"/>
            <wp:effectExtent l="0" t="0" r="0" b="2540"/>
            <wp:docPr id="130" name="Picture 130" descr="E:\SharifUniversityOfTechnology\96_2\Computational_Nueroscience\HW01\html\HW0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harifUniversityOfTechnology\96_2\Computational_Nueroscience\HW01\html\HW01_02.png"/>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6478398" cy="3701942"/>
                    </a:xfrm>
                    <a:prstGeom prst="rect">
                      <a:avLst/>
                    </a:prstGeom>
                    <a:noFill/>
                    <a:ln>
                      <a:noFill/>
                    </a:ln>
                  </pic:spPr>
                </pic:pic>
              </a:graphicData>
            </a:graphic>
          </wp:inline>
        </w:drawing>
      </w:r>
    </w:p>
    <w:p w:rsidR="00880C7F" w:rsidRDefault="00880C7F">
      <w:pPr>
        <w:rPr>
          <w:lang w:bidi="fa-IR"/>
        </w:rPr>
      </w:pPr>
      <w:r>
        <w:rPr>
          <w:lang w:bidi="fa-IR"/>
        </w:rPr>
        <w:br w:type="page"/>
      </w:r>
    </w:p>
    <w:p w:rsidR="00880C7F" w:rsidRDefault="00880C7F" w:rsidP="00880C7F">
      <w:pPr>
        <w:pStyle w:val="Heading1"/>
        <w:bidi/>
        <w:rPr>
          <w:lang w:bidi="fa-IR"/>
        </w:rPr>
      </w:pPr>
      <w:r>
        <w:rPr>
          <w:rFonts w:hint="cs"/>
          <w:rtl/>
          <w:lang w:bidi="fa-IR"/>
        </w:rPr>
        <w:lastRenderedPageBreak/>
        <w:t xml:space="preserve">قسمت سوم) بررسی با روش کلاسیک </w:t>
      </w:r>
      <w:r>
        <w:rPr>
          <w:lang w:bidi="fa-IR"/>
        </w:rPr>
        <w:t>Spike-Triggered Average</w:t>
      </w:r>
    </w:p>
    <w:p w:rsidR="00880C7F" w:rsidRPr="00880C7F" w:rsidRDefault="00880C7F" w:rsidP="00880C7F">
      <w:pPr>
        <w:pStyle w:val="Heading2"/>
        <w:numPr>
          <w:ilvl w:val="0"/>
          <w:numId w:val="5"/>
        </w:numPr>
        <w:bidi/>
        <w:rPr>
          <w:b w:val="0"/>
          <w:bCs w:val="0"/>
          <w:rtl/>
          <w:lang w:bidi="fa-IR"/>
        </w:rPr>
      </w:pPr>
      <w:r w:rsidRPr="00880C7F">
        <w:rPr>
          <w:rFonts w:hint="cs"/>
          <w:b w:val="0"/>
          <w:bCs w:val="0"/>
          <w:rtl/>
          <w:lang w:bidi="fa-IR"/>
        </w:rPr>
        <w:t xml:space="preserve">در این بخش، از نورون شماره 16 با نام </w:t>
      </w:r>
      <w:r w:rsidRPr="00880C7F">
        <w:rPr>
          <w:b w:val="0"/>
          <w:bCs w:val="0"/>
          <w:lang w:bidi="fa-IR"/>
        </w:rPr>
        <w:t>000601.c05</w:t>
      </w:r>
      <w:r w:rsidRPr="00880C7F">
        <w:rPr>
          <w:rFonts w:hint="cs"/>
          <w:b w:val="0"/>
          <w:bCs w:val="0"/>
          <w:rtl/>
          <w:lang w:bidi="fa-IR"/>
        </w:rPr>
        <w:t xml:space="preserve"> استفاده شده است.</w:t>
      </w:r>
    </w:p>
    <w:p w:rsidR="00880C7F" w:rsidRDefault="00880C7F" w:rsidP="00880C7F">
      <w:pPr>
        <w:pStyle w:val="Heading2"/>
        <w:bidi/>
        <w:rPr>
          <w:rFonts w:hint="cs"/>
          <w:rtl/>
          <w:lang w:bidi="fa-IR"/>
        </w:rPr>
      </w:pPr>
      <w:r>
        <w:rPr>
          <w:rFonts w:hint="cs"/>
          <w:rtl/>
          <w:lang w:bidi="fa-IR"/>
        </w:rPr>
        <w:t>سؤال1 و 2)</w:t>
      </w:r>
    </w:p>
    <w:p w:rsidR="00880C7F" w:rsidRDefault="001110AF" w:rsidP="00880C7F">
      <w:pPr>
        <w:bidi/>
        <w:jc w:val="center"/>
        <w:rPr>
          <w:rtl/>
          <w:lang w:bidi="fa-IR"/>
        </w:rPr>
      </w:pPr>
      <w:r>
        <w:rPr>
          <w:rFonts w:ascii="Arial" w:eastAsia="Times New Roman" w:hAnsi="Arial" w:cs="Arial"/>
          <w:noProof/>
          <w:color w:val="000000"/>
          <w:sz w:val="18"/>
          <w:szCs w:val="18"/>
        </w:rPr>
        <w:drawing>
          <wp:inline distT="0" distB="0" distL="0" distR="0" wp14:anchorId="30920FC9" wp14:editId="6E746078">
            <wp:extent cx="4351481" cy="3263611"/>
            <wp:effectExtent l="0" t="0" r="0" b="0"/>
            <wp:docPr id="132" name="Picture 132" descr="E:\SharifUniversityOfTechnology\96_2\Computational_Nueroscience\HW01\html\HW0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harifUniversityOfTechnology\96_2\Computational_Nueroscience\HW01\html\HW01_04.png"/>
                    <pic:cNvPicPr>
                      <a:picLocks noChangeAspect="1" noChangeArrowheads="1"/>
                    </pic:cNvPicPr>
                  </pic:nvPicPr>
                  <pic:blipFill>
                    <a:blip r:link="rId16">
                      <a:extLst>
                        <a:ext uri="{28A0092B-C50C-407E-A947-70E740481C1C}">
                          <a14:useLocalDpi xmlns:a14="http://schemas.microsoft.com/office/drawing/2010/main" val="0"/>
                        </a:ext>
                      </a:extLst>
                    </a:blip>
                    <a:srcRect/>
                    <a:stretch>
                      <a:fillRect/>
                    </a:stretch>
                  </pic:blipFill>
                  <pic:spPr bwMode="auto">
                    <a:xfrm>
                      <a:off x="0" y="0"/>
                      <a:ext cx="4367311" cy="3275483"/>
                    </a:xfrm>
                    <a:prstGeom prst="rect">
                      <a:avLst/>
                    </a:prstGeom>
                    <a:noFill/>
                    <a:ln>
                      <a:noFill/>
                    </a:ln>
                  </pic:spPr>
                </pic:pic>
              </a:graphicData>
            </a:graphic>
          </wp:inline>
        </w:drawing>
      </w:r>
    </w:p>
    <w:p w:rsidR="00880C7F" w:rsidRDefault="00880C7F" w:rsidP="00880C7F">
      <w:pPr>
        <w:pStyle w:val="Heading2"/>
        <w:bidi/>
        <w:rPr>
          <w:rFonts w:hint="cs"/>
          <w:rtl/>
          <w:lang w:bidi="fa-IR"/>
        </w:rPr>
      </w:pPr>
      <w:r>
        <w:rPr>
          <w:rFonts w:hint="cs"/>
          <w:rtl/>
          <w:lang w:bidi="fa-IR"/>
        </w:rPr>
        <w:t>سؤال3)</w:t>
      </w:r>
    </w:p>
    <w:p w:rsidR="00880C7F" w:rsidRDefault="00CF612C" w:rsidP="00880C7F">
      <w:pPr>
        <w:bidi/>
        <w:rPr>
          <w:rFonts w:hint="cs"/>
          <w:rtl/>
          <w:lang w:bidi="fa-IR"/>
        </w:rPr>
      </w:pPr>
      <w:r>
        <w:rPr>
          <w:rFonts w:hint="cs"/>
          <w:rtl/>
          <w:lang w:bidi="fa-IR"/>
        </w:rPr>
        <w:t xml:space="preserve">نکته: در رسم هیستوگرام این سؤال، از </w:t>
      </w:r>
      <w:r>
        <w:rPr>
          <w:lang w:bidi="fa-IR"/>
        </w:rPr>
        <w:t>pdf Normalization</w:t>
      </w:r>
      <w:r>
        <w:rPr>
          <w:rFonts w:hint="cs"/>
          <w:rtl/>
          <w:lang w:bidi="fa-IR"/>
        </w:rPr>
        <w:t xml:space="preserve"> استفاده شده است، یعنی هیستوگرام به گونه</w:t>
      </w:r>
      <w:r>
        <w:rPr>
          <w:lang w:bidi="fa-IR"/>
        </w:rPr>
        <w:t>‎</w:t>
      </w:r>
      <w:r>
        <w:rPr>
          <w:rFonts w:hint="cs"/>
          <w:rtl/>
          <w:lang w:bidi="fa-IR"/>
        </w:rPr>
        <w:t>ای نرمالیزه شده است که سطح زیر آن برابر با 1 باشد.</w:t>
      </w:r>
      <w:del w:id="0" w:author="Amirhossein" w:date="2018-03-18T08:34:00Z">
        <w:r w:rsidDel="00CF612C">
          <w:rPr>
            <w:rFonts w:hint="cs"/>
            <w:rtl/>
            <w:lang w:bidi="fa-IR"/>
          </w:rPr>
          <w:delText>نه</w:delText>
        </w:r>
      </w:del>
    </w:p>
    <w:p w:rsidR="00880C7F" w:rsidRPr="00880C7F" w:rsidRDefault="001110AF" w:rsidP="00CF612C">
      <w:pPr>
        <w:bidi/>
        <w:jc w:val="center"/>
        <w:rPr>
          <w:rFonts w:hint="cs"/>
          <w:lang w:bidi="fa-IR"/>
        </w:rPr>
      </w:pPr>
      <w:r>
        <w:rPr>
          <w:rFonts w:ascii="Arial" w:eastAsia="Times New Roman" w:hAnsi="Arial" w:cs="Arial"/>
          <w:noProof/>
          <w:color w:val="000000"/>
          <w:sz w:val="18"/>
          <w:szCs w:val="18"/>
        </w:rPr>
        <w:drawing>
          <wp:inline distT="0" distB="0" distL="0" distR="0" wp14:anchorId="33C157D2" wp14:editId="1B52E078">
            <wp:extent cx="4650431" cy="3487824"/>
            <wp:effectExtent l="0" t="0" r="0" b="0"/>
            <wp:docPr id="133" name="Picture 133" descr="E:\SharifUniversityOfTechnology\96_2\Computational_Nueroscience\HW01\html\HW0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harifUniversityOfTechnology\96_2\Computational_Nueroscience\HW01\html\HW01_05.png"/>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4657887" cy="3493416"/>
                    </a:xfrm>
                    <a:prstGeom prst="rect">
                      <a:avLst/>
                    </a:prstGeom>
                    <a:noFill/>
                    <a:ln>
                      <a:noFill/>
                    </a:ln>
                  </pic:spPr>
                </pic:pic>
              </a:graphicData>
            </a:graphic>
          </wp:inline>
        </w:drawing>
      </w:r>
    </w:p>
    <w:p w:rsidR="00880C7F" w:rsidRDefault="00CF612C" w:rsidP="00CF612C">
      <w:pPr>
        <w:pStyle w:val="Heading2"/>
        <w:bidi/>
        <w:rPr>
          <w:rFonts w:hint="cs"/>
          <w:rtl/>
          <w:lang w:bidi="fa-IR"/>
        </w:rPr>
      </w:pPr>
      <w:r>
        <w:rPr>
          <w:rFonts w:hint="cs"/>
          <w:rtl/>
          <w:lang w:bidi="fa-IR"/>
        </w:rPr>
        <w:lastRenderedPageBreak/>
        <w:t>سؤال 4)</w:t>
      </w:r>
    </w:p>
    <w:p w:rsidR="00CF612C" w:rsidRDefault="0030750D" w:rsidP="0030750D">
      <w:pPr>
        <w:bidi/>
        <w:jc w:val="both"/>
        <w:rPr>
          <w:rFonts w:hint="cs"/>
          <w:rtl/>
          <w:lang w:bidi="fa-IR"/>
        </w:rPr>
      </w:pPr>
      <w:r>
        <w:rPr>
          <w:lang w:bidi="fa-IR"/>
        </w:rPr>
        <w:t>p-value</w:t>
      </w:r>
      <w:r>
        <w:rPr>
          <w:rFonts w:hint="cs"/>
          <w:rtl/>
          <w:lang w:bidi="fa-IR"/>
        </w:rPr>
        <w:t xml:space="preserve"> حاصل از </w:t>
      </w:r>
      <w:r>
        <w:rPr>
          <w:lang w:bidi="fa-IR"/>
        </w:rPr>
        <w:t>ttest</w:t>
      </w:r>
      <w:r>
        <w:rPr>
          <w:rFonts w:hint="cs"/>
          <w:rtl/>
          <w:lang w:bidi="fa-IR"/>
        </w:rPr>
        <w:t xml:space="preserve"> برابر با </w:t>
      </w:r>
      <m:oMath>
        <m:sSup>
          <m:sSupPr>
            <m:ctrlPr>
              <w:rPr>
                <w:rFonts w:ascii="Cambria Math" w:hAnsi="Cambria Math"/>
                <w:i/>
                <w:lang w:bidi="fa-IR"/>
              </w:rPr>
            </m:ctrlPr>
          </m:sSupPr>
          <m:e>
            <m:r>
              <w:rPr>
                <w:rFonts w:ascii="Cambria Math" w:hAnsi="Cambria Math"/>
                <w:lang w:bidi="fa-IR"/>
              </w:rPr>
              <m:t>1.25×10</m:t>
            </m:r>
          </m:e>
          <m:sup>
            <m:r>
              <w:rPr>
                <w:rFonts w:ascii="Cambria Math" w:hAnsi="Cambria Math"/>
                <w:lang w:bidi="fa-IR"/>
              </w:rPr>
              <m:t>-134</m:t>
            </m:r>
          </m:sup>
        </m:sSup>
      </m:oMath>
      <w:r>
        <w:rPr>
          <w:rFonts w:eastAsiaTheme="minorEastAsia"/>
          <w:lang w:bidi="fa-IR"/>
        </w:rPr>
        <w:t xml:space="preserve"> </w:t>
      </w:r>
      <w:r>
        <w:rPr>
          <w:rFonts w:eastAsiaTheme="minorEastAsia" w:hint="cs"/>
          <w:rtl/>
          <w:lang w:bidi="fa-IR"/>
        </w:rPr>
        <w:t xml:space="preserve"> بود که در عمل همان صفر است. این مقدار با آن‎چه که انتظار داشتیم همخوانی ندارد، چرا که بر اساس این مقدار (و همچنین خروجی دیگر </w:t>
      </w:r>
      <w:r>
        <w:rPr>
          <w:rFonts w:eastAsiaTheme="minorEastAsia"/>
          <w:lang w:bidi="fa-IR"/>
        </w:rPr>
        <w:t>ttest</w:t>
      </w:r>
      <w:r>
        <w:rPr>
          <w:rFonts w:eastAsiaTheme="minorEastAsia" w:hint="cs"/>
          <w:rtl/>
          <w:lang w:bidi="fa-IR"/>
        </w:rPr>
        <w:t xml:space="preserve">، یعنی </w:t>
      </w:r>
      <w:r>
        <w:rPr>
          <w:rFonts w:eastAsiaTheme="minorEastAsia"/>
          <w:lang w:bidi="fa-IR"/>
        </w:rPr>
        <w:t>h = 1</w:t>
      </w:r>
      <w:r>
        <w:rPr>
          <w:rFonts w:eastAsiaTheme="minorEastAsia" w:hint="cs"/>
          <w:rtl/>
          <w:lang w:bidi="fa-IR"/>
        </w:rPr>
        <w:t xml:space="preserve">)، فرض یکسان بودن توزیع </w:t>
      </w:r>
      <w:r>
        <w:rPr>
          <w:rFonts w:eastAsiaTheme="minorEastAsia"/>
          <w:lang w:bidi="fa-IR"/>
        </w:rPr>
        <w:t>spike</w:t>
      </w:r>
      <w:r>
        <w:rPr>
          <w:rFonts w:eastAsiaTheme="minorEastAsia" w:hint="cs"/>
          <w:rtl/>
          <w:lang w:bidi="fa-IR"/>
        </w:rPr>
        <w:t xml:space="preserve"> و </w:t>
      </w:r>
      <w:r>
        <w:rPr>
          <w:rFonts w:eastAsiaTheme="minorEastAsia"/>
          <w:lang w:bidi="fa-IR"/>
        </w:rPr>
        <w:t>control</w:t>
      </w:r>
      <w:r>
        <w:rPr>
          <w:rFonts w:eastAsiaTheme="minorEastAsia" w:hint="cs"/>
          <w:rtl/>
          <w:lang w:bidi="fa-IR"/>
        </w:rPr>
        <w:t xml:space="preserve"> رد می‎شود. اگر چه این نتیجه به تنهایی چیزی را ثابت نمی</w:t>
      </w:r>
      <w:r>
        <w:rPr>
          <w:rFonts w:eastAsiaTheme="minorEastAsia"/>
          <w:lang w:bidi="fa-IR"/>
        </w:rPr>
        <w:t>‎</w:t>
      </w:r>
      <w:r>
        <w:rPr>
          <w:rFonts w:eastAsiaTheme="minorEastAsia" w:hint="cs"/>
          <w:rtl/>
          <w:lang w:bidi="fa-IR"/>
        </w:rPr>
        <w:t xml:space="preserve">کند، اما قدمی است در راستای تأیید </w:t>
      </w:r>
      <w:r>
        <w:rPr>
          <w:rFonts w:eastAsiaTheme="minorEastAsia"/>
          <w:lang w:bidi="fa-IR"/>
        </w:rPr>
        <w:t>STA</w:t>
      </w:r>
      <w:r>
        <w:rPr>
          <w:rFonts w:eastAsiaTheme="minorEastAsia" w:hint="cs"/>
          <w:rtl/>
          <w:lang w:bidi="fa-IR"/>
        </w:rPr>
        <w:t xml:space="preserve"> و نه رد آن، که با توجه به توضیحات مقاله، انتظار آن را نداشتیم. اما می‎توان بیان کرد که این نتیجه، می‎تواند توجیه منطقی داشته باشد، چرا که توزیع </w:t>
      </w:r>
      <w:r>
        <w:rPr>
          <w:rFonts w:eastAsiaTheme="minorEastAsia"/>
          <w:lang w:bidi="fa-IR"/>
        </w:rPr>
        <w:t>spike</w:t>
      </w:r>
      <w:r>
        <w:rPr>
          <w:rFonts w:eastAsiaTheme="minorEastAsia" w:hint="cs"/>
          <w:rtl/>
          <w:lang w:bidi="fa-IR"/>
        </w:rPr>
        <w:t xml:space="preserve"> و </w:t>
      </w:r>
      <w:r>
        <w:rPr>
          <w:rFonts w:eastAsiaTheme="minorEastAsia"/>
          <w:lang w:bidi="fa-IR"/>
        </w:rPr>
        <w:t>control</w:t>
      </w:r>
      <w:r>
        <w:rPr>
          <w:rFonts w:eastAsiaTheme="minorEastAsia" w:hint="cs"/>
          <w:rtl/>
          <w:lang w:bidi="fa-IR"/>
        </w:rPr>
        <w:t xml:space="preserve"> اگرچه میانگین‎های نزدیک‎به‎همی دارند، اما به هر حال، دو توزیع متفاوت با میانگین‎های متفاوت هستند و نمی‎توان ادعا کرد که یک توزیع واحد دارند. </w:t>
      </w:r>
    </w:p>
    <w:p w:rsidR="00CF612C" w:rsidRDefault="00CF612C" w:rsidP="00CF612C">
      <w:pPr>
        <w:bidi/>
        <w:rPr>
          <w:rtl/>
          <w:lang w:bidi="fa-IR"/>
        </w:rPr>
      </w:pPr>
    </w:p>
    <w:p w:rsidR="00CF612C" w:rsidRDefault="00CF612C" w:rsidP="00CF612C">
      <w:pPr>
        <w:pStyle w:val="Heading2"/>
        <w:bidi/>
        <w:rPr>
          <w:rFonts w:hint="cs"/>
          <w:rtl/>
          <w:lang w:bidi="fa-IR"/>
        </w:rPr>
      </w:pPr>
      <w:r>
        <w:rPr>
          <w:rFonts w:hint="cs"/>
          <w:rtl/>
          <w:lang w:bidi="fa-IR"/>
        </w:rPr>
        <w:t>سؤال 5)</w:t>
      </w:r>
    </w:p>
    <w:p w:rsidR="00CF612C" w:rsidRDefault="00B844A6" w:rsidP="00B844A6">
      <w:pPr>
        <w:bidi/>
        <w:jc w:val="both"/>
        <w:rPr>
          <w:rtl/>
          <w:lang w:bidi="fa-IR"/>
        </w:rPr>
      </w:pPr>
      <w:r>
        <w:rPr>
          <w:rFonts w:hint="cs"/>
          <w:rtl/>
          <w:lang w:bidi="fa-IR"/>
        </w:rPr>
        <w:t xml:space="preserve">برای انتخاب یک حد آستانه برای اسپایک زدن یا نزدن نورون، چنان‎چه توزیع‎های مشاهده شده در سؤال 3 را گوسی در نظر بگیریم، کافی است میانگین، و محل تلاقی این دو توزیع گوسی را بیابیم. بنابراین، آستانه‎ی اسپایک زدن را در همین محل تلاقی در نظر می‎گیریم و اگر تحریکی در طرف راست آن قرار داشت، اسپایک می‎زند و اگر در طرف چپ قرار داشت، اسپایک نخواهد زد. (میانگین توزیع اسپایک، بیشتر از میانگین توزیع کنترل است، بنابراین طرف راست حد آستانه متعلق به اسپایک زدن و طرف چپ آن متعلق به اسپایک نزدن است. ضمنا این نکته که میانگین توزیع اسپایک بیشتر از کنترل است، اتفاقی نیست. چرا که اولاً توزیع کنترل به دلیل تصادفی بودن، میانگینی در حدود صفر دارد و توزیع اسپایک، از تصویر کردن بردارهایی روی </w:t>
      </w:r>
      <w:r w:rsidRPr="00C83170">
        <w:rPr>
          <w:rFonts w:hint="cs"/>
          <w:u w:val="single"/>
          <w:rtl/>
          <w:lang w:bidi="fa-IR"/>
        </w:rPr>
        <w:t>متوسط خودشان</w:t>
      </w:r>
      <w:r>
        <w:rPr>
          <w:rFonts w:hint="cs"/>
          <w:rtl/>
          <w:lang w:bidi="fa-IR"/>
        </w:rPr>
        <w:t xml:space="preserve"> به دست آمده، که بنابراین حتما میانگین مثبتی دارد.</w:t>
      </w:r>
      <w:r w:rsidR="00C83170">
        <w:rPr>
          <w:rFonts w:hint="cs"/>
          <w:rtl/>
          <w:lang w:bidi="fa-IR"/>
        </w:rPr>
        <w:t>)</w:t>
      </w:r>
    </w:p>
    <w:p w:rsidR="000E5C4D" w:rsidRDefault="000E5C4D" w:rsidP="000E5C4D">
      <w:pPr>
        <w:bidi/>
        <w:jc w:val="both"/>
        <w:rPr>
          <w:rtl/>
          <w:lang w:bidi="fa-IR"/>
        </w:rPr>
      </w:pPr>
      <w:r>
        <w:rPr>
          <w:rFonts w:hint="cs"/>
          <w:rtl/>
          <w:lang w:bidi="fa-IR"/>
        </w:rPr>
        <w:t xml:space="preserve">برای این نورون خاص، حدود ۵۵ درصد تحریک‎ها به درستی تشخیص داده شدند: </w:t>
      </w:r>
    </w:p>
    <w:p w:rsidR="000E5C4D" w:rsidRDefault="000E5C4D" w:rsidP="000E5C4D">
      <w:pPr>
        <w:bidi/>
        <w:jc w:val="center"/>
        <w:rPr>
          <w:rtl/>
          <w:lang w:bidi="fa-IR"/>
        </w:rPr>
      </w:pPr>
      <w:r>
        <w:rPr>
          <w:noProof/>
        </w:rPr>
        <w:drawing>
          <wp:inline distT="0" distB="0" distL="0" distR="0" wp14:anchorId="7096C551" wp14:editId="0718CABF">
            <wp:extent cx="2133600" cy="733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3600" cy="733425"/>
                    </a:xfrm>
                    <a:prstGeom prst="rect">
                      <a:avLst/>
                    </a:prstGeom>
                  </pic:spPr>
                </pic:pic>
              </a:graphicData>
            </a:graphic>
          </wp:inline>
        </w:drawing>
      </w:r>
    </w:p>
    <w:p w:rsidR="000E5C4D" w:rsidRPr="00CF612C" w:rsidRDefault="00A062F9" w:rsidP="000E5C4D">
      <w:pPr>
        <w:bidi/>
        <w:jc w:val="both"/>
        <w:rPr>
          <w:rFonts w:hint="cs"/>
          <w:rtl/>
          <w:lang w:bidi="fa-IR"/>
        </w:rPr>
      </w:pPr>
      <w:r>
        <w:rPr>
          <w:noProof/>
        </w:rPr>
        <w:drawing>
          <wp:anchor distT="0" distB="0" distL="114300" distR="114300" simplePos="0" relativeHeight="251662336" behindDoc="0" locked="0" layoutInCell="1" allowOverlap="1" wp14:anchorId="73E72F79" wp14:editId="07151E89">
            <wp:simplePos x="0" y="0"/>
            <wp:positionH relativeFrom="column">
              <wp:posOffset>4114800</wp:posOffset>
            </wp:positionH>
            <wp:positionV relativeFrom="paragraph">
              <wp:posOffset>2673985</wp:posOffset>
            </wp:positionV>
            <wp:extent cx="1745615" cy="682625"/>
            <wp:effectExtent l="0" t="0" r="6985"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45615" cy="682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0ABE34E" wp14:editId="7D3BF4CF">
            <wp:simplePos x="0" y="0"/>
            <wp:positionH relativeFrom="column">
              <wp:posOffset>740987</wp:posOffset>
            </wp:positionH>
            <wp:positionV relativeFrom="paragraph">
              <wp:posOffset>2667058</wp:posOffset>
            </wp:positionV>
            <wp:extent cx="1974215" cy="681990"/>
            <wp:effectExtent l="0" t="0" r="6985"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74215" cy="681990"/>
                    </a:xfrm>
                    <a:prstGeom prst="rect">
                      <a:avLst/>
                    </a:prstGeom>
                  </pic:spPr>
                </pic:pic>
              </a:graphicData>
            </a:graphic>
            <wp14:sizeRelH relativeFrom="page">
              <wp14:pctWidth>0</wp14:pctWidth>
            </wp14:sizeRelH>
            <wp14:sizeRelV relativeFrom="page">
              <wp14:pctHeight>0</wp14:pctHeight>
            </wp14:sizeRelV>
          </wp:anchor>
        </w:drawing>
      </w:r>
      <w:r w:rsidR="000E5C4D">
        <w:rPr>
          <w:noProof/>
        </w:rPr>
        <w:drawing>
          <wp:inline distT="0" distB="0" distL="0" distR="0" wp14:anchorId="449555D2" wp14:editId="300A3A66">
            <wp:extent cx="3157460" cy="255996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6974" cy="2592000"/>
                    </a:xfrm>
                    <a:prstGeom prst="rect">
                      <a:avLst/>
                    </a:prstGeom>
                  </pic:spPr>
                </pic:pic>
              </a:graphicData>
            </a:graphic>
          </wp:inline>
        </w:drawing>
      </w:r>
      <w:r w:rsidR="000E5C4D" w:rsidRPr="000E5C4D">
        <w:rPr>
          <w:noProof/>
        </w:rPr>
        <w:t xml:space="preserve"> </w:t>
      </w:r>
      <w:r w:rsidR="000E5C4D">
        <w:rPr>
          <w:rFonts w:hint="cs"/>
          <w:noProof/>
          <w:rtl/>
        </w:rPr>
        <w:t xml:space="preserve">         </w:t>
      </w:r>
      <w:r w:rsidR="000E5C4D">
        <w:rPr>
          <w:noProof/>
        </w:rPr>
        <w:drawing>
          <wp:inline distT="0" distB="0" distL="0" distR="0" wp14:anchorId="136F1E1E" wp14:editId="28E32E2E">
            <wp:extent cx="3171006" cy="2545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4303" cy="2563779"/>
                    </a:xfrm>
                    <a:prstGeom prst="rect">
                      <a:avLst/>
                    </a:prstGeom>
                  </pic:spPr>
                </pic:pic>
              </a:graphicData>
            </a:graphic>
          </wp:inline>
        </w:drawing>
      </w:r>
    </w:p>
    <w:p w:rsidR="00A062F9" w:rsidRDefault="00A062F9">
      <w:pPr>
        <w:rPr>
          <w:rtl/>
          <w:lang w:bidi="fa-IR"/>
        </w:rPr>
      </w:pPr>
      <w:r>
        <w:rPr>
          <w:b/>
          <w:bCs/>
          <w:rtl/>
          <w:lang w:bidi="fa-IR"/>
        </w:rPr>
        <w:br w:type="page"/>
      </w:r>
    </w:p>
    <w:p w:rsidR="000E5C4D" w:rsidRDefault="0013562B" w:rsidP="0013562B">
      <w:pPr>
        <w:pStyle w:val="Heading2"/>
        <w:bidi/>
        <w:rPr>
          <w:rFonts w:hint="cs"/>
          <w:rtl/>
          <w:lang w:bidi="fa-IR"/>
        </w:rPr>
      </w:pPr>
      <w:r>
        <w:rPr>
          <w:rFonts w:hint="cs"/>
          <w:rtl/>
          <w:lang w:bidi="fa-IR"/>
        </w:rPr>
        <w:lastRenderedPageBreak/>
        <w:t>سؤال 6)</w:t>
      </w:r>
    </w:p>
    <w:tbl>
      <w:tblPr>
        <w:tblStyle w:val="TableGrid"/>
        <w:bidiVisual/>
        <w:tblW w:w="10471" w:type="dxa"/>
        <w:tblLayout w:type="fixed"/>
        <w:tblLook w:val="04A0" w:firstRow="1" w:lastRow="0" w:firstColumn="1" w:lastColumn="0" w:noHBand="0" w:noVBand="1"/>
      </w:tblPr>
      <w:tblGrid>
        <w:gridCol w:w="575"/>
        <w:gridCol w:w="3825"/>
        <w:gridCol w:w="3825"/>
        <w:gridCol w:w="1005"/>
        <w:gridCol w:w="118"/>
        <w:gridCol w:w="1052"/>
        <w:gridCol w:w="71"/>
      </w:tblGrid>
      <w:tr w:rsidR="00811198" w:rsidTr="001F6C86">
        <w:trPr>
          <w:gridAfter w:val="1"/>
          <w:wAfter w:w="71" w:type="dxa"/>
          <w:cantSplit/>
          <w:trHeight w:val="1611"/>
        </w:trPr>
        <w:tc>
          <w:tcPr>
            <w:tcW w:w="575" w:type="dxa"/>
            <w:textDirection w:val="btLr"/>
            <w:vAlign w:val="center"/>
          </w:tcPr>
          <w:p w:rsidR="00811198" w:rsidRDefault="00811198" w:rsidP="00AC64EE">
            <w:pPr>
              <w:bidi/>
              <w:ind w:left="113" w:right="113"/>
              <w:jc w:val="center"/>
              <w:rPr>
                <w:rFonts w:hint="cs"/>
                <w:rtl/>
                <w:lang w:bidi="fa-IR"/>
              </w:rPr>
            </w:pPr>
            <w:r>
              <w:rPr>
                <w:rFonts w:hint="cs"/>
                <w:rtl/>
                <w:lang w:bidi="fa-IR"/>
              </w:rPr>
              <w:t>شماره</w:t>
            </w:r>
          </w:p>
        </w:tc>
        <w:tc>
          <w:tcPr>
            <w:tcW w:w="3825" w:type="dxa"/>
            <w:vAlign w:val="center"/>
          </w:tcPr>
          <w:p w:rsidR="00811198" w:rsidRDefault="00811198" w:rsidP="00AD36E6">
            <w:pPr>
              <w:bidi/>
              <w:jc w:val="center"/>
              <w:rPr>
                <w:lang w:bidi="fa-IR"/>
              </w:rPr>
            </w:pPr>
            <w:r>
              <w:rPr>
                <w:lang w:bidi="fa-IR"/>
              </w:rPr>
              <w:t>STA and P-Value</w:t>
            </w:r>
          </w:p>
        </w:tc>
        <w:tc>
          <w:tcPr>
            <w:tcW w:w="3825" w:type="dxa"/>
            <w:vAlign w:val="center"/>
          </w:tcPr>
          <w:p w:rsidR="00811198" w:rsidRDefault="00811198" w:rsidP="00AD36E6">
            <w:pPr>
              <w:bidi/>
              <w:jc w:val="center"/>
              <w:rPr>
                <w:rFonts w:hint="cs"/>
                <w:rtl/>
                <w:lang w:bidi="fa-IR"/>
              </w:rPr>
            </w:pPr>
            <w:r>
              <w:rPr>
                <w:lang w:bidi="fa-IR"/>
              </w:rPr>
              <w:t>Histograms</w:t>
            </w:r>
          </w:p>
        </w:tc>
        <w:tc>
          <w:tcPr>
            <w:tcW w:w="1005" w:type="dxa"/>
            <w:vAlign w:val="center"/>
          </w:tcPr>
          <w:p w:rsidR="00811198" w:rsidRDefault="00811198" w:rsidP="001F6C86">
            <w:pPr>
              <w:bidi/>
              <w:jc w:val="center"/>
              <w:rPr>
                <w:lang w:bidi="fa-IR"/>
              </w:rPr>
            </w:pPr>
            <w:r>
              <w:rPr>
                <w:lang w:bidi="fa-IR"/>
              </w:rPr>
              <w:t>Control /Spike ttest</w:t>
            </w:r>
          </w:p>
          <w:p w:rsidR="00811198" w:rsidRDefault="00811198" w:rsidP="001F6C86">
            <w:pPr>
              <w:bidi/>
              <w:jc w:val="center"/>
              <w:rPr>
                <w:lang w:bidi="fa-IR"/>
              </w:rPr>
            </w:pPr>
            <w:r>
              <w:rPr>
                <w:lang w:bidi="fa-IR"/>
              </w:rPr>
              <w:t xml:space="preserve"> p-value</w:t>
            </w:r>
          </w:p>
        </w:tc>
        <w:tc>
          <w:tcPr>
            <w:tcW w:w="1170" w:type="dxa"/>
            <w:gridSpan w:val="2"/>
            <w:vAlign w:val="center"/>
          </w:tcPr>
          <w:p w:rsidR="00811198" w:rsidRPr="00811198" w:rsidRDefault="00811198" w:rsidP="00811198">
            <w:pPr>
              <w:bidi/>
              <w:jc w:val="center"/>
              <w:rPr>
                <w:rFonts w:hint="cs"/>
                <w:sz w:val="21"/>
                <w:szCs w:val="21"/>
                <w:rtl/>
                <w:lang w:bidi="fa-IR"/>
              </w:rPr>
            </w:pPr>
            <w:r w:rsidRPr="00811198">
              <w:rPr>
                <w:sz w:val="21"/>
                <w:szCs w:val="21"/>
                <w:lang w:bidi="fa-IR"/>
              </w:rPr>
              <w:t>Accepted Percentage</w:t>
            </w:r>
          </w:p>
        </w:tc>
      </w:tr>
      <w:tr w:rsidR="00811198" w:rsidTr="001F6C86">
        <w:trPr>
          <w:gridAfter w:val="1"/>
          <w:wAfter w:w="71" w:type="dxa"/>
          <w:cantSplit/>
          <w:trHeight w:val="1134"/>
        </w:trPr>
        <w:tc>
          <w:tcPr>
            <w:tcW w:w="575" w:type="dxa"/>
            <w:vAlign w:val="center"/>
          </w:tcPr>
          <w:p w:rsidR="00811198" w:rsidRDefault="00811198" w:rsidP="00AD36E6">
            <w:pPr>
              <w:bidi/>
              <w:jc w:val="center"/>
              <w:rPr>
                <w:rFonts w:hint="cs"/>
                <w:rtl/>
                <w:lang w:bidi="fa-IR"/>
              </w:rPr>
            </w:pPr>
            <w:r>
              <w:rPr>
                <w:lang w:bidi="fa-IR"/>
              </w:rPr>
              <w:t>1</w:t>
            </w:r>
          </w:p>
        </w:tc>
        <w:tc>
          <w:tcPr>
            <w:tcW w:w="3825" w:type="dxa"/>
            <w:vAlign w:val="center"/>
          </w:tcPr>
          <w:p w:rsidR="00811198" w:rsidRDefault="00811198" w:rsidP="00AD36E6">
            <w:pPr>
              <w:bidi/>
              <w:jc w:val="center"/>
              <w:rPr>
                <w:rFonts w:hint="cs"/>
                <w:rtl/>
                <w:lang w:bidi="fa-IR"/>
              </w:rPr>
            </w:pPr>
            <w:r>
              <w:rPr>
                <w:rFonts w:ascii="Arial" w:eastAsia="Times New Roman" w:hAnsi="Arial" w:cs="Arial"/>
                <w:noProof/>
                <w:color w:val="000000"/>
                <w:sz w:val="18"/>
                <w:szCs w:val="18"/>
              </w:rPr>
              <w:drawing>
                <wp:inline distT="0" distB="0" distL="0" distR="0" wp14:anchorId="7142ECD9" wp14:editId="2F8537BF">
                  <wp:extent cx="2353733" cy="1765300"/>
                  <wp:effectExtent l="0" t="0" r="8890" b="6350"/>
                  <wp:docPr id="18" name="Picture 18" descr="E:\SharifUniversityOfTechnology\96_2\Computational_Nueroscience\HW01\html\HW0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harifUniversityOfTechnology\96_2\Computational_Nueroscience\HW01\html\HW01_06.png"/>
                          <pic:cNvPicPr>
                            <a:picLocks noChangeAspect="1" noChangeArrowheads="1"/>
                          </pic:cNvPicPr>
                        </pic:nvPicPr>
                        <pic:blipFill>
                          <a:blip r:link="rId23">
                            <a:extLst>
                              <a:ext uri="{28A0092B-C50C-407E-A947-70E740481C1C}">
                                <a14:useLocalDpi xmlns:a14="http://schemas.microsoft.com/office/drawing/2010/main" val="0"/>
                              </a:ext>
                            </a:extLst>
                          </a:blip>
                          <a:srcRect/>
                          <a:stretch>
                            <a:fillRect/>
                          </a:stretch>
                        </pic:blipFill>
                        <pic:spPr bwMode="auto">
                          <a:xfrm>
                            <a:off x="0" y="0"/>
                            <a:ext cx="2425073" cy="1818805"/>
                          </a:xfrm>
                          <a:prstGeom prst="rect">
                            <a:avLst/>
                          </a:prstGeom>
                          <a:noFill/>
                          <a:ln>
                            <a:noFill/>
                          </a:ln>
                        </pic:spPr>
                      </pic:pic>
                    </a:graphicData>
                  </a:graphic>
                </wp:inline>
              </w:drawing>
            </w:r>
          </w:p>
        </w:tc>
        <w:tc>
          <w:tcPr>
            <w:tcW w:w="3825" w:type="dxa"/>
            <w:vAlign w:val="center"/>
          </w:tcPr>
          <w:p w:rsidR="00811198" w:rsidRDefault="00811198" w:rsidP="00AD36E6">
            <w:pPr>
              <w:bidi/>
              <w:jc w:val="center"/>
              <w:rPr>
                <w:rFonts w:hint="cs"/>
                <w:rtl/>
                <w:lang w:bidi="fa-IR"/>
              </w:rPr>
            </w:pPr>
            <w:r>
              <w:rPr>
                <w:rFonts w:ascii="Arial" w:eastAsia="Times New Roman" w:hAnsi="Arial" w:cs="Arial"/>
                <w:noProof/>
                <w:color w:val="000000"/>
                <w:sz w:val="18"/>
                <w:szCs w:val="18"/>
              </w:rPr>
              <w:drawing>
                <wp:inline distT="0" distB="0" distL="0" distR="0" wp14:anchorId="24B8580E" wp14:editId="4F16D75E">
                  <wp:extent cx="2350008" cy="1762506"/>
                  <wp:effectExtent l="0" t="0" r="0" b="9525"/>
                  <wp:docPr id="19" name="Picture 19" descr="E:\SharifUniversityOfTechnology\96_2\Computational_Nueroscience\HW01\html\HW0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harifUniversityOfTechnology\96_2\Computational_Nueroscience\HW01\html\HW01_07.png"/>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2350008" cy="1762506"/>
                          </a:xfrm>
                          <a:prstGeom prst="rect">
                            <a:avLst/>
                          </a:prstGeom>
                          <a:noFill/>
                          <a:ln>
                            <a:noFill/>
                          </a:ln>
                        </pic:spPr>
                      </pic:pic>
                    </a:graphicData>
                  </a:graphic>
                </wp:inline>
              </w:drawing>
            </w:r>
          </w:p>
        </w:tc>
        <w:tc>
          <w:tcPr>
            <w:tcW w:w="1005" w:type="dxa"/>
            <w:vAlign w:val="center"/>
          </w:tcPr>
          <w:p w:rsidR="00811198"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811198" w:rsidRDefault="00811198" w:rsidP="00811198">
            <w:pPr>
              <w:bidi/>
              <w:jc w:val="center"/>
              <w:rPr>
                <w:rFonts w:hint="cs"/>
                <w:rtl/>
                <w:lang w:bidi="fa-IR"/>
              </w:rPr>
            </w:pPr>
            <w:r>
              <w:rPr>
                <w:lang w:bidi="fa-IR"/>
              </w:rPr>
              <w:t>54.44</w:t>
            </w:r>
          </w:p>
        </w:tc>
      </w:tr>
      <w:tr w:rsidR="001F6C86" w:rsidTr="001F6C86">
        <w:trPr>
          <w:gridAfter w:val="1"/>
          <w:wAfter w:w="71" w:type="dxa"/>
          <w:cantSplit/>
          <w:trHeight w:val="2333"/>
        </w:trPr>
        <w:tc>
          <w:tcPr>
            <w:tcW w:w="575" w:type="dxa"/>
            <w:vAlign w:val="center"/>
          </w:tcPr>
          <w:p w:rsidR="001F6C86" w:rsidRDefault="001F6C86" w:rsidP="001F6C86">
            <w:pPr>
              <w:bidi/>
              <w:jc w:val="center"/>
              <w:rPr>
                <w:rFonts w:hint="cs"/>
                <w:rtl/>
                <w:lang w:bidi="fa-IR"/>
              </w:rPr>
            </w:pPr>
            <w:r>
              <w:rPr>
                <w:lang w:bidi="fa-IR"/>
              </w:rPr>
              <w:t>6</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AC8B162" wp14:editId="5049AEBA">
                  <wp:extent cx="2353055" cy="1764792"/>
                  <wp:effectExtent l="0" t="0" r="9525" b="6985"/>
                  <wp:docPr id="20" name="Picture 20" descr="E:\SharifUniversityOfTechnology\96_2\Computational_Nueroscience\HW01\html\HW0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harifUniversityOfTechnology\96_2\Computational_Nueroscience\HW01\html\HW01_08.png"/>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2353055"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5C10344" wp14:editId="48A71E8B">
                  <wp:extent cx="2353056" cy="1764792"/>
                  <wp:effectExtent l="0" t="0" r="9525" b="6985"/>
                  <wp:docPr id="9" name="Picture 9" descr="E:\SharifUniversityOfTechnology\96_2\Computational_Nueroscience\HW01\html\HW0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harifUniversityOfTechnology\96_2\Computational_Nueroscience\HW01\html\HW01_09.png"/>
                          <pic:cNvPicPr>
                            <a:picLocks noChangeAspect="1" noChangeArrowheads="1"/>
                          </pic:cNvPicPr>
                        </pic:nvPicPr>
                        <pic:blipFill>
                          <a:blip r:link="rId2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55.06</w:t>
            </w:r>
          </w:p>
        </w:tc>
      </w:tr>
      <w:tr w:rsidR="001F6C86" w:rsidTr="001F6C86">
        <w:trPr>
          <w:gridAfter w:val="1"/>
          <w:wAfter w:w="71" w:type="dxa"/>
          <w:cantSplit/>
          <w:trHeight w:val="2333"/>
        </w:trPr>
        <w:tc>
          <w:tcPr>
            <w:tcW w:w="575" w:type="dxa"/>
            <w:vAlign w:val="center"/>
          </w:tcPr>
          <w:p w:rsidR="001F6C86" w:rsidRDefault="001F6C86" w:rsidP="001F6C86">
            <w:pPr>
              <w:bidi/>
              <w:jc w:val="center"/>
              <w:rPr>
                <w:rFonts w:hint="cs"/>
                <w:rtl/>
                <w:lang w:bidi="fa-IR"/>
              </w:rPr>
            </w:pPr>
            <w:r>
              <w:rPr>
                <w:lang w:bidi="fa-IR"/>
              </w:rPr>
              <w:t>7</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436BC18" wp14:editId="42DA987F">
                  <wp:extent cx="2353056" cy="1764792"/>
                  <wp:effectExtent l="0" t="0" r="9525" b="6985"/>
                  <wp:docPr id="21" name="Picture 21" descr="E:\SharifUniversityOfTechnology\96_2\Computational_Nueroscience\HW01\html\HW0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harifUniversityOfTechnology\96_2\Computational_Nueroscience\HW01\html\HW01_10.png"/>
                          <pic:cNvPicPr>
                            <a:picLocks noChangeAspect="1" noChangeArrowheads="1"/>
                          </pic:cNvPicPr>
                        </pic:nvPicPr>
                        <pic:blipFill>
                          <a:blip r:link="rId2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7190751" wp14:editId="763A9DB1">
                  <wp:extent cx="2353056" cy="1764792"/>
                  <wp:effectExtent l="0" t="0" r="9525" b="6985"/>
                  <wp:docPr id="22" name="Picture 22" descr="E:\SharifUniversityOfTechnology\96_2\Computational_Nueroscience\HW01\html\HW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harifUniversityOfTechnology\96_2\Computational_Nueroscience\HW01\html\HW01_11.png"/>
                          <pic:cNvPicPr>
                            <a:picLocks noChangeAspect="1" noChangeArrowheads="1"/>
                          </pic:cNvPicPr>
                        </pic:nvPicPr>
                        <pic:blipFill>
                          <a:blip r:link="rId2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53.63</w:t>
            </w:r>
          </w:p>
        </w:tc>
      </w:tr>
      <w:tr w:rsidR="001F6C86" w:rsidTr="001F6C86">
        <w:trPr>
          <w:gridAfter w:val="1"/>
          <w:wAfter w:w="71" w:type="dxa"/>
          <w:cantSplit/>
          <w:trHeight w:val="2333"/>
        </w:trPr>
        <w:tc>
          <w:tcPr>
            <w:tcW w:w="575" w:type="dxa"/>
            <w:vAlign w:val="center"/>
          </w:tcPr>
          <w:p w:rsidR="001F6C86" w:rsidRDefault="001F6C86" w:rsidP="001F6C86">
            <w:pPr>
              <w:bidi/>
              <w:jc w:val="center"/>
              <w:rPr>
                <w:rFonts w:hint="cs"/>
                <w:rtl/>
                <w:lang w:bidi="fa-IR"/>
              </w:rPr>
            </w:pPr>
            <w:r>
              <w:rPr>
                <w:lang w:bidi="fa-IR"/>
              </w:rPr>
              <w:t>8</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B5D6263" wp14:editId="0894441D">
                  <wp:extent cx="2353057" cy="1764792"/>
                  <wp:effectExtent l="0" t="0" r="9525" b="6985"/>
                  <wp:docPr id="23" name="Picture 23" descr="E:\SharifUniversityOfTechnology\96_2\Computational_Nueroscience\HW01\html\HW0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harifUniversityOfTechnology\96_2\Computational_Nueroscience\HW01\html\HW01_12.png"/>
                          <pic:cNvPicPr>
                            <a:picLocks noChangeAspect="1" noChangeArrowheads="1"/>
                          </pic:cNvPicPr>
                        </pic:nvPicPr>
                        <pic:blipFill>
                          <a:blip r:link="rId29">
                            <a:extLst>
                              <a:ext uri="{28A0092B-C50C-407E-A947-70E740481C1C}">
                                <a14:useLocalDpi xmlns:a14="http://schemas.microsoft.com/office/drawing/2010/main" val="0"/>
                              </a:ext>
                            </a:extLst>
                          </a:blip>
                          <a:srcRect/>
                          <a:stretch>
                            <a:fillRect/>
                          </a:stretch>
                        </pic:blipFill>
                        <pic:spPr bwMode="auto">
                          <a:xfrm>
                            <a:off x="0" y="0"/>
                            <a:ext cx="2353057"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B05BF56" wp14:editId="668A25EC">
                  <wp:extent cx="2353056" cy="1764792"/>
                  <wp:effectExtent l="0" t="0" r="9525" b="6985"/>
                  <wp:docPr id="24" name="Picture 24" descr="E:\SharifUniversityOfTechnology\96_2\Computational_Nueroscience\HW01\html\HW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harifUniversityOfTechnology\96_2\Computational_Nueroscience\HW01\html\HW01_13.png"/>
                          <pic:cNvPicPr>
                            <a:picLocks noChangeAspect="1" noChangeArrowheads="1"/>
                          </pic:cNvPicPr>
                        </pic:nvPicPr>
                        <pic:blipFill>
                          <a:blip r:link="rId3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54.60</w:t>
            </w:r>
          </w:p>
        </w:tc>
      </w:tr>
      <w:tr w:rsidR="001F6C86" w:rsidTr="001F6C86">
        <w:trPr>
          <w:gridAfter w:val="1"/>
          <w:wAfter w:w="71" w:type="dxa"/>
          <w:cantSplit/>
          <w:trHeight w:val="1134"/>
        </w:trPr>
        <w:tc>
          <w:tcPr>
            <w:tcW w:w="575" w:type="dxa"/>
            <w:vAlign w:val="center"/>
          </w:tcPr>
          <w:p w:rsidR="001F6C86" w:rsidRDefault="001F6C86" w:rsidP="001F6C86">
            <w:pPr>
              <w:bidi/>
              <w:jc w:val="center"/>
              <w:rPr>
                <w:rFonts w:hint="cs"/>
                <w:rtl/>
                <w:lang w:bidi="fa-IR"/>
              </w:rPr>
            </w:pPr>
            <w:r>
              <w:rPr>
                <w:lang w:bidi="fa-IR"/>
              </w:rPr>
              <w:lastRenderedPageBreak/>
              <w:t>10</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C60806A" wp14:editId="1D2B530D">
                  <wp:extent cx="2353055" cy="1764792"/>
                  <wp:effectExtent l="0" t="0" r="9525" b="6985"/>
                  <wp:docPr id="25" name="Picture 25" descr="E:\SharifUniversityOfTechnology\96_2\Computational_Nueroscience\HW01\html\HW0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harifUniversityOfTechnology\96_2\Computational_Nueroscience\HW01\html\HW01_15.png"/>
                          <pic:cNvPicPr>
                            <a:picLocks noChangeAspect="1" noChangeArrowheads="1"/>
                          </pic:cNvPicPr>
                        </pic:nvPicPr>
                        <pic:blipFill>
                          <a:blip r:link="rId31">
                            <a:extLst>
                              <a:ext uri="{28A0092B-C50C-407E-A947-70E740481C1C}">
                                <a14:useLocalDpi xmlns:a14="http://schemas.microsoft.com/office/drawing/2010/main" val="0"/>
                              </a:ext>
                            </a:extLst>
                          </a:blip>
                          <a:srcRect/>
                          <a:stretch>
                            <a:fillRect/>
                          </a:stretch>
                        </pic:blipFill>
                        <pic:spPr bwMode="auto">
                          <a:xfrm>
                            <a:off x="0" y="0"/>
                            <a:ext cx="2353055"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21DECF8" wp14:editId="7118B85D">
                  <wp:extent cx="2353056" cy="1764792"/>
                  <wp:effectExtent l="0" t="0" r="9525" b="6985"/>
                  <wp:docPr id="26" name="Picture 26" descr="E:\SharifUniversityOfTechnology\96_2\Computational_Nueroscience\HW01\html\HW0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harifUniversityOfTechnology\96_2\Computational_Nueroscience\HW01\html\HW01_16.png"/>
                          <pic:cNvPicPr>
                            <a:picLocks noChangeAspect="1" noChangeArrowheads="1"/>
                          </pic:cNvPicPr>
                        </pic:nvPicPr>
                        <pic:blipFill>
                          <a:blip r:link="rId32">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53.43</w:t>
            </w:r>
          </w:p>
        </w:tc>
      </w:tr>
      <w:tr w:rsidR="001F6C86" w:rsidTr="001F6C86">
        <w:trPr>
          <w:gridAfter w:val="1"/>
          <w:wAfter w:w="71" w:type="dxa"/>
          <w:cantSplit/>
          <w:trHeight w:val="1134"/>
        </w:trPr>
        <w:tc>
          <w:tcPr>
            <w:tcW w:w="575" w:type="dxa"/>
            <w:vAlign w:val="center"/>
          </w:tcPr>
          <w:p w:rsidR="001F6C86" w:rsidRDefault="001F6C86" w:rsidP="001F6C86">
            <w:pPr>
              <w:bidi/>
              <w:jc w:val="center"/>
              <w:rPr>
                <w:rFonts w:hint="cs"/>
                <w:rtl/>
                <w:lang w:bidi="fa-IR"/>
              </w:rPr>
            </w:pPr>
            <w:r>
              <w:rPr>
                <w:lang w:bidi="fa-IR"/>
              </w:rPr>
              <w:t>11</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C65B28E" wp14:editId="447FEBA5">
                  <wp:extent cx="2353056" cy="1764792"/>
                  <wp:effectExtent l="0" t="0" r="9525" b="6985"/>
                  <wp:docPr id="17" name="Picture 17" descr="E:\SharifUniversityOfTechnology\96_2\Computational_Nueroscience\HW01\html\HW0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harifUniversityOfTechnology\96_2\Computational_Nueroscience\HW01\html\HW01_17.png"/>
                          <pic:cNvPicPr>
                            <a:picLocks noChangeAspect="1" noChangeArrowheads="1"/>
                          </pic:cNvPicPr>
                        </pic:nvPicPr>
                        <pic:blipFill>
                          <a:blip r:link="rId33">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A7FEEA8" wp14:editId="18F39B72">
                  <wp:extent cx="2353055" cy="1764792"/>
                  <wp:effectExtent l="0" t="0" r="9525" b="6985"/>
                  <wp:docPr id="27" name="Picture 27" descr="E:\SharifUniversityOfTechnology\96_2\Computational_Nueroscience\HW01\html\HW0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harifUniversityOfTechnology\96_2\Computational_Nueroscience\HW01\html\HW01_18.png"/>
                          <pic:cNvPicPr>
                            <a:picLocks noChangeAspect="1" noChangeArrowheads="1"/>
                          </pic:cNvPicPr>
                        </pic:nvPicPr>
                        <pic:blipFill>
                          <a:blip r:link="rId34">
                            <a:extLst>
                              <a:ext uri="{28A0092B-C50C-407E-A947-70E740481C1C}">
                                <a14:useLocalDpi xmlns:a14="http://schemas.microsoft.com/office/drawing/2010/main" val="0"/>
                              </a:ext>
                            </a:extLst>
                          </a:blip>
                          <a:srcRect/>
                          <a:stretch>
                            <a:fillRect/>
                          </a:stretch>
                        </pic:blipFill>
                        <pic:spPr bwMode="auto">
                          <a:xfrm>
                            <a:off x="0" y="0"/>
                            <a:ext cx="2353055"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50.22</w:t>
            </w:r>
          </w:p>
        </w:tc>
      </w:tr>
      <w:tr w:rsidR="001F6C86" w:rsidTr="001F6C86">
        <w:trPr>
          <w:gridAfter w:val="1"/>
          <w:wAfter w:w="71" w:type="dxa"/>
          <w:cantSplit/>
          <w:trHeight w:val="1134"/>
        </w:trPr>
        <w:tc>
          <w:tcPr>
            <w:tcW w:w="575" w:type="dxa"/>
            <w:vAlign w:val="center"/>
          </w:tcPr>
          <w:p w:rsidR="001F6C86" w:rsidRDefault="001F6C86" w:rsidP="001F6C86">
            <w:pPr>
              <w:bidi/>
              <w:jc w:val="center"/>
              <w:rPr>
                <w:rFonts w:hint="cs"/>
                <w:rtl/>
                <w:lang w:bidi="fa-IR"/>
              </w:rPr>
            </w:pPr>
            <w:r>
              <w:rPr>
                <w:lang w:bidi="fa-IR"/>
              </w:rPr>
              <w:t>12</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49F13FE" wp14:editId="75CEDE39">
                  <wp:extent cx="2353056" cy="1764792"/>
                  <wp:effectExtent l="0" t="0" r="9525" b="6985"/>
                  <wp:docPr id="28" name="Picture 28" descr="E:\SharifUniversityOfTechnology\96_2\Computational_Nueroscience\HW01\html\HW01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harifUniversityOfTechnology\96_2\Computational_Nueroscience\HW01\html\HW01_19.png"/>
                          <pic:cNvPicPr>
                            <a:picLocks noChangeAspect="1" noChangeArrowheads="1"/>
                          </pic:cNvPicPr>
                        </pic:nvPicPr>
                        <pic:blipFill>
                          <a:blip r:link="rId3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C302094" wp14:editId="7D5E8895">
                  <wp:extent cx="2353056" cy="1764792"/>
                  <wp:effectExtent l="0" t="0" r="9525" b="6985"/>
                  <wp:docPr id="29" name="Picture 29" descr="E:\SharifUniversityOfTechnology\96_2\Computational_Nueroscience\HW01\html\HW0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harifUniversityOfTechnology\96_2\Computational_Nueroscience\HW01\html\HW01_20.png"/>
                          <pic:cNvPicPr>
                            <a:picLocks noChangeAspect="1" noChangeArrowheads="1"/>
                          </pic:cNvPicPr>
                        </pic:nvPicPr>
                        <pic:blipFill>
                          <a:blip r:link="rId3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50.56</w:t>
            </w:r>
          </w:p>
        </w:tc>
      </w:tr>
      <w:tr w:rsidR="001F6C86" w:rsidTr="001F6C86">
        <w:trPr>
          <w:gridAfter w:val="1"/>
          <w:wAfter w:w="71" w:type="dxa"/>
          <w:cantSplit/>
          <w:trHeight w:val="1134"/>
        </w:trPr>
        <w:tc>
          <w:tcPr>
            <w:tcW w:w="575" w:type="dxa"/>
            <w:vAlign w:val="center"/>
          </w:tcPr>
          <w:p w:rsidR="001F6C86" w:rsidRDefault="001F6C86" w:rsidP="001F6C86">
            <w:pPr>
              <w:bidi/>
              <w:jc w:val="center"/>
              <w:rPr>
                <w:rFonts w:hint="cs"/>
                <w:rtl/>
                <w:lang w:bidi="fa-IR"/>
              </w:rPr>
            </w:pPr>
            <w:r>
              <w:rPr>
                <w:lang w:bidi="fa-IR"/>
              </w:rPr>
              <w:t>13</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EAAAC86" wp14:editId="64A955D6">
                  <wp:extent cx="2353056" cy="1764792"/>
                  <wp:effectExtent l="0" t="0" r="9525" b="6985"/>
                  <wp:docPr id="30" name="Picture 30" descr="E:\SharifUniversityOfTechnology\96_2\Computational_Nueroscience\HW01\html\HW01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harifUniversityOfTechnology\96_2\Computational_Nueroscience\HW01\html\HW01_21.png"/>
                          <pic:cNvPicPr>
                            <a:picLocks noChangeAspect="1" noChangeArrowheads="1"/>
                          </pic:cNvPicPr>
                        </pic:nvPicPr>
                        <pic:blipFill>
                          <a:blip r:link="rId3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4F4EE5AE" wp14:editId="20CE367B">
                  <wp:extent cx="2353056" cy="1764792"/>
                  <wp:effectExtent l="0" t="0" r="9525" b="6985"/>
                  <wp:docPr id="31" name="Picture 31" descr="E:\SharifUniversityOfTechnology\96_2\Computational_Nueroscience\HW01\html\HW01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harifUniversityOfTechnology\96_2\Computational_Nueroscience\HW01\html\HW01_22.png"/>
                          <pic:cNvPicPr>
                            <a:picLocks noChangeAspect="1" noChangeArrowheads="1"/>
                          </pic:cNvPicPr>
                        </pic:nvPicPr>
                        <pic:blipFill>
                          <a:blip r:link="rId3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57.50</w:t>
            </w:r>
          </w:p>
        </w:tc>
      </w:tr>
      <w:tr w:rsidR="001F6C86" w:rsidTr="001F6C86">
        <w:trPr>
          <w:gridAfter w:val="1"/>
          <w:wAfter w:w="71" w:type="dxa"/>
          <w:cantSplit/>
          <w:trHeight w:val="1134"/>
        </w:trPr>
        <w:tc>
          <w:tcPr>
            <w:tcW w:w="575" w:type="dxa"/>
            <w:vAlign w:val="center"/>
          </w:tcPr>
          <w:p w:rsidR="001F6C86" w:rsidRDefault="001F6C86" w:rsidP="001F6C86">
            <w:pPr>
              <w:bidi/>
              <w:jc w:val="center"/>
              <w:rPr>
                <w:rFonts w:hint="cs"/>
                <w:rtl/>
                <w:lang w:bidi="fa-IR"/>
              </w:rPr>
            </w:pPr>
            <w:r>
              <w:rPr>
                <w:lang w:bidi="fa-IR"/>
              </w:rPr>
              <w:t>15</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20CC03D" wp14:editId="5E37966F">
                  <wp:extent cx="2353056" cy="1764792"/>
                  <wp:effectExtent l="0" t="0" r="9525" b="6985"/>
                  <wp:docPr id="32" name="Picture 32" descr="E:\SharifUniversityOfTechnology\96_2\Computational_Nueroscience\HW01\html\HW01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harifUniversityOfTechnology\96_2\Computational_Nueroscience\HW01\html\HW01_23.png"/>
                          <pic:cNvPicPr>
                            <a:picLocks noChangeAspect="1" noChangeArrowheads="1"/>
                          </pic:cNvPicPr>
                        </pic:nvPicPr>
                        <pic:blipFill>
                          <a:blip r:link="rId3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5931BF5" wp14:editId="47A4549B">
                  <wp:extent cx="2353056" cy="1764792"/>
                  <wp:effectExtent l="0" t="0" r="9525" b="6985"/>
                  <wp:docPr id="33" name="Picture 33" descr="E:\SharifUniversityOfTechnology\96_2\Computational_Nueroscience\HW01\html\HW0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harifUniversityOfTechnology\96_2\Computational_Nueroscience\HW01\html\HW01_24.png"/>
                          <pic:cNvPicPr>
                            <a:picLocks noChangeAspect="1" noChangeArrowheads="1"/>
                          </pic:cNvPicPr>
                        </pic:nvPicPr>
                        <pic:blipFill>
                          <a:blip r:link="rId4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55.60</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lastRenderedPageBreak/>
              <w:t>16</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64E868B" wp14:editId="0D8C39DF">
                  <wp:extent cx="2353056" cy="1764792"/>
                  <wp:effectExtent l="0" t="0" r="9525" b="6985"/>
                  <wp:docPr id="34" name="Picture 34" descr="E:\SharifUniversityOfTechnology\96_2\Computational_Nueroscience\HW01\html\HW0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harifUniversityOfTechnology\96_2\Computational_Nueroscience\HW01\html\HW01_25.png"/>
                          <pic:cNvPicPr>
                            <a:picLocks noChangeAspect="1" noChangeArrowheads="1"/>
                          </pic:cNvPicPr>
                        </pic:nvPicPr>
                        <pic:blipFill>
                          <a:blip r:link="rId41">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794DC67" wp14:editId="04D844B2">
                  <wp:extent cx="2353057" cy="1764792"/>
                  <wp:effectExtent l="0" t="0" r="9525" b="6985"/>
                  <wp:docPr id="35" name="Picture 35" descr="E:\SharifUniversityOfTechnology\96_2\Computational_Nueroscience\HW01\html\HW0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harifUniversityOfTechnology\96_2\Computational_Nueroscience\HW01\html\HW01_26.png"/>
                          <pic:cNvPicPr>
                            <a:picLocks noChangeAspect="1" noChangeArrowheads="1"/>
                          </pic:cNvPicPr>
                        </pic:nvPicPr>
                        <pic:blipFill>
                          <a:blip r:link="rId42">
                            <a:extLst>
                              <a:ext uri="{28A0092B-C50C-407E-A947-70E740481C1C}">
                                <a14:useLocalDpi xmlns:a14="http://schemas.microsoft.com/office/drawing/2010/main" val="0"/>
                              </a:ext>
                            </a:extLst>
                          </a:blip>
                          <a:srcRect/>
                          <a:stretch>
                            <a:fillRect/>
                          </a:stretch>
                        </pic:blipFill>
                        <pic:spPr bwMode="auto">
                          <a:xfrm>
                            <a:off x="0" y="0"/>
                            <a:ext cx="2353057"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55.51</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17</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7D01C01" wp14:editId="05CF4D2D">
                  <wp:extent cx="2353056" cy="1764792"/>
                  <wp:effectExtent l="0" t="0" r="9525" b="6985"/>
                  <wp:docPr id="36" name="Picture 36" descr="E:\SharifUniversityOfTechnology\96_2\Computational_Nueroscience\HW01\html\HW0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harifUniversityOfTechnology\96_2\Computational_Nueroscience\HW01\html\HW01_27.png"/>
                          <pic:cNvPicPr>
                            <a:picLocks noChangeAspect="1" noChangeArrowheads="1"/>
                          </pic:cNvPicPr>
                        </pic:nvPicPr>
                        <pic:blipFill>
                          <a:blip r:link="rId43">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CD05FBB" wp14:editId="60F58576">
                  <wp:extent cx="2353056" cy="1764792"/>
                  <wp:effectExtent l="0" t="0" r="9525" b="6985"/>
                  <wp:docPr id="37" name="Picture 37" descr="E:\SharifUniversityOfTechnology\96_2\Computational_Nueroscience\HW01\html\HW01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harifUniversityOfTechnology\96_2\Computational_Nueroscience\HW01\html\HW01_28.png"/>
                          <pic:cNvPicPr>
                            <a:picLocks noChangeAspect="1" noChangeArrowheads="1"/>
                          </pic:cNvPicPr>
                        </pic:nvPicPr>
                        <pic:blipFill>
                          <a:blip r:link="rId44">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51.92</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18</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460DFBE0" wp14:editId="21848B75">
                  <wp:extent cx="2353056" cy="1764792"/>
                  <wp:effectExtent l="0" t="0" r="9525" b="6985"/>
                  <wp:docPr id="38" name="Picture 38" descr="E:\SharifUniversityOfTechnology\96_2\Computational_Nueroscience\HW01\html\HW0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harifUniversityOfTechnology\96_2\Computational_Nueroscience\HW01\html\HW01_29.png"/>
                          <pic:cNvPicPr>
                            <a:picLocks noChangeAspect="1" noChangeArrowheads="1"/>
                          </pic:cNvPicPr>
                        </pic:nvPicPr>
                        <pic:blipFill>
                          <a:blip r:link="rId4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4E6BB20" wp14:editId="52A5C099">
                  <wp:extent cx="2353056" cy="1764792"/>
                  <wp:effectExtent l="0" t="0" r="9525" b="6985"/>
                  <wp:docPr id="39" name="Picture 39" descr="E:\SharifUniversityOfTechnology\96_2\Computational_Nueroscience\HW01\html\HW01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harifUniversityOfTechnology\96_2\Computational_Nueroscience\HW01\html\HW01_30.png"/>
                          <pic:cNvPicPr>
                            <a:picLocks noChangeAspect="1" noChangeArrowheads="1"/>
                          </pic:cNvPicPr>
                        </pic:nvPicPr>
                        <pic:blipFill>
                          <a:blip r:link="rId4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50.48</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19</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BDA7EBB" wp14:editId="483C9AE8">
                  <wp:extent cx="2353056" cy="1764792"/>
                  <wp:effectExtent l="0" t="0" r="9525" b="6985"/>
                  <wp:docPr id="40" name="Picture 40" descr="E:\SharifUniversityOfTechnology\96_2\Computational_Nueroscience\HW01\html\HW01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harifUniversityOfTechnology\96_2\Computational_Nueroscience\HW01\html\HW01_31.png"/>
                          <pic:cNvPicPr>
                            <a:picLocks noChangeAspect="1" noChangeArrowheads="1"/>
                          </pic:cNvPicPr>
                        </pic:nvPicPr>
                        <pic:blipFill>
                          <a:blip r:link="rId4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80FA15A" wp14:editId="6AADE930">
                  <wp:extent cx="2353056" cy="1764792"/>
                  <wp:effectExtent l="0" t="0" r="9525" b="6985"/>
                  <wp:docPr id="41" name="Picture 41" descr="E:\SharifUniversityOfTechnology\96_2\Computational_Nueroscience\HW01\html\HW0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harifUniversityOfTechnology\96_2\Computational_Nueroscience\HW01\html\HW01_32.png"/>
                          <pic:cNvPicPr>
                            <a:picLocks noChangeAspect="1" noChangeArrowheads="1"/>
                          </pic:cNvPicPr>
                        </pic:nvPicPr>
                        <pic:blipFill>
                          <a:blip r:link="rId4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57.73</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20</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CD7BB11" wp14:editId="6B3052D7">
                  <wp:extent cx="2353056" cy="1764792"/>
                  <wp:effectExtent l="0" t="0" r="9525" b="6985"/>
                  <wp:docPr id="42" name="Picture 42" descr="E:\SharifUniversityOfTechnology\96_2\Computational_Nueroscience\HW01\html\HW01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harifUniversityOfTechnology\96_2\Computational_Nueroscience\HW01\html\HW01_33.png"/>
                          <pic:cNvPicPr>
                            <a:picLocks noChangeAspect="1" noChangeArrowheads="1"/>
                          </pic:cNvPicPr>
                        </pic:nvPicPr>
                        <pic:blipFill>
                          <a:blip r:link="rId4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7E6EFE0" wp14:editId="318D4243">
                  <wp:extent cx="2353056" cy="1764792"/>
                  <wp:effectExtent l="0" t="0" r="9525" b="6985"/>
                  <wp:docPr id="43" name="Picture 43" descr="E:\SharifUniversityOfTechnology\96_2\Computational_Nueroscience\HW01\html\HW0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harifUniversityOfTechnology\96_2\Computational_Nueroscience\HW01\html\HW01_34.png"/>
                          <pic:cNvPicPr>
                            <a:picLocks noChangeAspect="1" noChangeArrowheads="1"/>
                          </pic:cNvPicPr>
                        </pic:nvPicPr>
                        <pic:blipFill>
                          <a:blip r:link="rId5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56.03</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lastRenderedPageBreak/>
              <w:t>21</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333CEAC" wp14:editId="458C5727">
                  <wp:extent cx="2353056" cy="1764792"/>
                  <wp:effectExtent l="0" t="0" r="9525" b="6985"/>
                  <wp:docPr id="44" name="Picture 44" descr="E:\SharifUniversityOfTechnology\96_2\Computational_Nueroscience\HW01\html\HW01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harifUniversityOfTechnology\96_2\Computational_Nueroscience\HW01\html\HW01_35.png"/>
                          <pic:cNvPicPr>
                            <a:picLocks noChangeAspect="1" noChangeArrowheads="1"/>
                          </pic:cNvPicPr>
                        </pic:nvPicPr>
                        <pic:blipFill>
                          <a:blip r:link="rId51">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3F855A0" wp14:editId="58F9A886">
                  <wp:extent cx="2353056" cy="1764792"/>
                  <wp:effectExtent l="0" t="0" r="9525" b="6985"/>
                  <wp:docPr id="45" name="Picture 45" descr="E:\SharifUniversityOfTechnology\96_2\Computational_Nueroscience\HW01\html\HW01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harifUniversityOfTechnology\96_2\Computational_Nueroscience\HW01\html\HW01_36.png"/>
                          <pic:cNvPicPr>
                            <a:picLocks noChangeAspect="1" noChangeArrowheads="1"/>
                          </pic:cNvPicPr>
                        </pic:nvPicPr>
                        <pic:blipFill>
                          <a:blip r:link="rId52">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51.60</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22</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CC30EDE" wp14:editId="621E53F5">
                  <wp:extent cx="2353055" cy="1764792"/>
                  <wp:effectExtent l="0" t="0" r="9525" b="6985"/>
                  <wp:docPr id="46" name="Picture 46" descr="E:\SharifUniversityOfTechnology\96_2\Computational_Nueroscience\HW01\html\HW0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harifUniversityOfTechnology\96_2\Computational_Nueroscience\HW01\html\HW01_37.png"/>
                          <pic:cNvPicPr>
                            <a:picLocks noChangeAspect="1" noChangeArrowheads="1"/>
                          </pic:cNvPicPr>
                        </pic:nvPicPr>
                        <pic:blipFill>
                          <a:blip r:link="rId53">
                            <a:extLst>
                              <a:ext uri="{28A0092B-C50C-407E-A947-70E740481C1C}">
                                <a14:useLocalDpi xmlns:a14="http://schemas.microsoft.com/office/drawing/2010/main" val="0"/>
                              </a:ext>
                            </a:extLst>
                          </a:blip>
                          <a:srcRect/>
                          <a:stretch>
                            <a:fillRect/>
                          </a:stretch>
                        </pic:blipFill>
                        <pic:spPr bwMode="auto">
                          <a:xfrm>
                            <a:off x="0" y="0"/>
                            <a:ext cx="2353055"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4087BAD7" wp14:editId="3217A5F8">
                  <wp:extent cx="2353056" cy="1764792"/>
                  <wp:effectExtent l="0" t="0" r="9525" b="6985"/>
                  <wp:docPr id="47" name="Picture 47" descr="E:\SharifUniversityOfTechnology\96_2\Computational_Nueroscience\HW01\html\HW01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harifUniversityOfTechnology\96_2\Computational_Nueroscience\HW01\html\HW01_38.png"/>
                          <pic:cNvPicPr>
                            <a:picLocks noChangeAspect="1" noChangeArrowheads="1"/>
                          </pic:cNvPicPr>
                        </pic:nvPicPr>
                        <pic:blipFill>
                          <a:blip r:link="rId54">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56.12</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23</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046E918" wp14:editId="4B691AEE">
                  <wp:extent cx="2353056" cy="1764792"/>
                  <wp:effectExtent l="0" t="0" r="9525" b="6985"/>
                  <wp:docPr id="48" name="Picture 48" descr="E:\SharifUniversityOfTechnology\96_2\Computational_Nueroscience\HW01\html\HW0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harifUniversityOfTechnology\96_2\Computational_Nueroscience\HW01\html\HW01_39.png"/>
                          <pic:cNvPicPr>
                            <a:picLocks noChangeAspect="1" noChangeArrowheads="1"/>
                          </pic:cNvPicPr>
                        </pic:nvPicPr>
                        <pic:blipFill>
                          <a:blip r:link="rId5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A3AF4CE" wp14:editId="62CE3C3B">
                  <wp:extent cx="2353056" cy="1764792"/>
                  <wp:effectExtent l="0" t="0" r="9525" b="6985"/>
                  <wp:docPr id="49" name="Picture 49" descr="E:\SharifUniversityOfTechnology\96_2\Computational_Nueroscience\HW01\html\HW01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harifUniversityOfTechnology\96_2\Computational_Nueroscience\HW01\html\HW01_40.png"/>
                          <pic:cNvPicPr>
                            <a:picLocks noChangeAspect="1" noChangeArrowheads="1"/>
                          </pic:cNvPicPr>
                        </pic:nvPicPr>
                        <pic:blipFill>
                          <a:blip r:link="rId5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57.01</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24</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CE98285" wp14:editId="4540EF0C">
                  <wp:extent cx="2353056" cy="1764792"/>
                  <wp:effectExtent l="0" t="0" r="9525" b="6985"/>
                  <wp:docPr id="50" name="Picture 50" descr="E:\SharifUniversityOfTechnology\96_2\Computational_Nueroscience\HW01\html\HW01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harifUniversityOfTechnology\96_2\Computational_Nueroscience\HW01\html\HW01_41.png"/>
                          <pic:cNvPicPr>
                            <a:picLocks noChangeAspect="1" noChangeArrowheads="1"/>
                          </pic:cNvPicPr>
                        </pic:nvPicPr>
                        <pic:blipFill>
                          <a:blip r:link="rId5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71F8B2E" wp14:editId="402B4C29">
                  <wp:extent cx="2353056" cy="1764792"/>
                  <wp:effectExtent l="0" t="0" r="9525" b="6985"/>
                  <wp:docPr id="51" name="Picture 51" descr="E:\SharifUniversityOfTechnology\96_2\Computational_Nueroscience\HW01\html\HW01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harifUniversityOfTechnology\96_2\Computational_Nueroscience\HW01\html\HW01_42.png"/>
                          <pic:cNvPicPr>
                            <a:picLocks noChangeAspect="1" noChangeArrowheads="1"/>
                          </pic:cNvPicPr>
                        </pic:nvPicPr>
                        <pic:blipFill>
                          <a:blip r:link="rId5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54.52</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25</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815A2AD" wp14:editId="510EA242">
                  <wp:extent cx="2353056" cy="1764792"/>
                  <wp:effectExtent l="0" t="0" r="9525" b="6985"/>
                  <wp:docPr id="52" name="Picture 52" descr="E:\SharifUniversityOfTechnology\96_2\Computational_Nueroscience\HW01\html\HW0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harifUniversityOfTechnology\96_2\Computational_Nueroscience\HW01\html\HW01_43.png"/>
                          <pic:cNvPicPr>
                            <a:picLocks noChangeAspect="1" noChangeArrowheads="1"/>
                          </pic:cNvPicPr>
                        </pic:nvPicPr>
                        <pic:blipFill>
                          <a:blip r:link="rId5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973AEE5" wp14:editId="260956C4">
                  <wp:extent cx="2353056" cy="1764792"/>
                  <wp:effectExtent l="0" t="0" r="9525" b="6985"/>
                  <wp:docPr id="53" name="Picture 53" descr="E:\SharifUniversityOfTechnology\96_2\Computational_Nueroscience\HW01\html\HW01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harifUniversityOfTechnology\96_2\Computational_Nueroscience\HW01\html\HW01_44.png"/>
                          <pic:cNvPicPr>
                            <a:picLocks noChangeAspect="1" noChangeArrowheads="1"/>
                          </pic:cNvPicPr>
                        </pic:nvPicPr>
                        <pic:blipFill>
                          <a:blip r:link="rId6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52.50</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lastRenderedPageBreak/>
              <w:t>26</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39AEBBF" wp14:editId="6952BCF3">
                  <wp:extent cx="2353056" cy="1764792"/>
                  <wp:effectExtent l="0" t="0" r="9525" b="6985"/>
                  <wp:docPr id="54" name="Picture 54" descr="E:\SharifUniversityOfTechnology\96_2\Computational_Nueroscience\HW01\html\HW01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harifUniversityOfTechnology\96_2\Computational_Nueroscience\HW01\html\HW01_45.png"/>
                          <pic:cNvPicPr>
                            <a:picLocks noChangeAspect="1" noChangeArrowheads="1"/>
                          </pic:cNvPicPr>
                        </pic:nvPicPr>
                        <pic:blipFill>
                          <a:blip r:link="rId61">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627A9D2" wp14:editId="5AAA9436">
                  <wp:extent cx="2353056" cy="1764792"/>
                  <wp:effectExtent l="0" t="0" r="9525" b="6985"/>
                  <wp:docPr id="55" name="Picture 55" descr="E:\SharifUniversityOfTechnology\96_2\Computational_Nueroscience\HW01\html\HW01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harifUniversityOfTechnology\96_2\Computational_Nueroscience\HW01\html\HW01_46.png"/>
                          <pic:cNvPicPr>
                            <a:picLocks noChangeAspect="1" noChangeArrowheads="1"/>
                          </pic:cNvPicPr>
                        </pic:nvPicPr>
                        <pic:blipFill>
                          <a:blip r:link="rId62">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51.43</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27</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B8844B7" wp14:editId="75C10089">
                  <wp:extent cx="2353056" cy="1764792"/>
                  <wp:effectExtent l="0" t="0" r="9525" b="6985"/>
                  <wp:docPr id="56" name="Picture 56" descr="E:\SharifUniversityOfTechnology\96_2\Computational_Nueroscience\HW01\html\HW01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harifUniversityOfTechnology\96_2\Computational_Nueroscience\HW01\html\HW01_47.png"/>
                          <pic:cNvPicPr>
                            <a:picLocks noChangeAspect="1" noChangeArrowheads="1"/>
                          </pic:cNvPicPr>
                        </pic:nvPicPr>
                        <pic:blipFill>
                          <a:blip r:link="rId63">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83E82BB" wp14:editId="6129F641">
                  <wp:extent cx="2353056" cy="1764792"/>
                  <wp:effectExtent l="0" t="0" r="9525" b="6985"/>
                  <wp:docPr id="57" name="Picture 57" descr="E:\SharifUniversityOfTechnology\96_2\Computational_Nueroscience\HW01\html\HW01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SharifUniversityOfTechnology\96_2\Computational_Nueroscience\HW01\html\HW01_48.png"/>
                          <pic:cNvPicPr>
                            <a:picLocks noChangeAspect="1" noChangeArrowheads="1"/>
                          </pic:cNvPicPr>
                        </pic:nvPicPr>
                        <pic:blipFill>
                          <a:blip r:link="rId64">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57.73</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28</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03E876E" wp14:editId="19DE51AB">
                  <wp:extent cx="2353056" cy="1764792"/>
                  <wp:effectExtent l="0" t="0" r="9525" b="6985"/>
                  <wp:docPr id="58" name="Picture 58" descr="E:\SharifUniversityOfTechnology\96_2\Computational_Nueroscience\HW01\html\HW01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harifUniversityOfTechnology\96_2\Computational_Nueroscience\HW01\html\HW01_49.png"/>
                          <pic:cNvPicPr>
                            <a:picLocks noChangeAspect="1" noChangeArrowheads="1"/>
                          </pic:cNvPicPr>
                        </pic:nvPicPr>
                        <pic:blipFill>
                          <a:blip r:link="rId6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0EFC446" wp14:editId="094958EC">
                  <wp:extent cx="2353056" cy="1764792"/>
                  <wp:effectExtent l="0" t="0" r="9525" b="6985"/>
                  <wp:docPr id="59" name="Picture 59" descr="E:\SharifUniversityOfTechnology\96_2\Computational_Nueroscience\HW01\html\HW01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SharifUniversityOfTechnology\96_2\Computational_Nueroscience\HW01\html\HW01_50.png"/>
                          <pic:cNvPicPr>
                            <a:picLocks noChangeAspect="1" noChangeArrowheads="1"/>
                          </pic:cNvPicPr>
                        </pic:nvPicPr>
                        <pic:blipFill>
                          <a:blip r:link="rId6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59.78</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29</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BCD656B" wp14:editId="41B89A87">
                  <wp:extent cx="2353056" cy="1764792"/>
                  <wp:effectExtent l="0" t="0" r="9525" b="6985"/>
                  <wp:docPr id="60" name="Picture 60" descr="E:\SharifUniversityOfTechnology\96_2\Computational_Nueroscience\HW01\html\HW01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SharifUniversityOfTechnology\96_2\Computational_Nueroscience\HW01\html\HW01_51.png"/>
                          <pic:cNvPicPr>
                            <a:picLocks noChangeAspect="1" noChangeArrowheads="1"/>
                          </pic:cNvPicPr>
                        </pic:nvPicPr>
                        <pic:blipFill>
                          <a:blip r:link="rId6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20D132B" wp14:editId="2AA54891">
                  <wp:extent cx="2353056" cy="1764792"/>
                  <wp:effectExtent l="0" t="0" r="9525" b="6985"/>
                  <wp:docPr id="61" name="Picture 61" descr="E:\SharifUniversityOfTechnology\96_2\Computational_Nueroscience\HW01\html\HW0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SharifUniversityOfTechnology\96_2\Computational_Nueroscience\HW01\html\HW01_52.png"/>
                          <pic:cNvPicPr>
                            <a:picLocks noChangeAspect="1" noChangeArrowheads="1"/>
                          </pic:cNvPicPr>
                        </pic:nvPicPr>
                        <pic:blipFill>
                          <a:blip r:link="rId6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59.11</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30</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1DDA464" wp14:editId="4EF84F44">
                  <wp:extent cx="2353056" cy="1764792"/>
                  <wp:effectExtent l="0" t="0" r="9525" b="6985"/>
                  <wp:docPr id="62" name="Picture 62" descr="E:\SharifUniversityOfTechnology\96_2\Computational_Nueroscience\HW01\html\HW0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SharifUniversityOfTechnology\96_2\Computational_Nueroscience\HW01\html\HW01_53.png"/>
                          <pic:cNvPicPr>
                            <a:picLocks noChangeAspect="1" noChangeArrowheads="1"/>
                          </pic:cNvPicPr>
                        </pic:nvPicPr>
                        <pic:blipFill>
                          <a:blip r:link="rId6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705D3B9" wp14:editId="259828E4">
                  <wp:extent cx="2353056" cy="1764792"/>
                  <wp:effectExtent l="0" t="0" r="9525" b="6985"/>
                  <wp:docPr id="63" name="Picture 63" descr="E:\SharifUniversityOfTechnology\96_2\Computational_Nueroscience\HW01\html\HW01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harifUniversityOfTechnology\96_2\Computational_Nueroscience\HW01\html\HW01_54.png"/>
                          <pic:cNvPicPr>
                            <a:picLocks noChangeAspect="1" noChangeArrowheads="1"/>
                          </pic:cNvPicPr>
                        </pic:nvPicPr>
                        <pic:blipFill>
                          <a:blip r:link="rId7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rPr>
                <w:rtl/>
                <w:lang w:bidi="fa-IR"/>
              </w:rPr>
            </w:pPr>
            <m:oMathPara>
              <m:oMath>
                <m:r>
                  <w:rPr>
                    <w:rFonts w:ascii="Cambria Math" w:hAnsi="Cambria Math"/>
                    <w:lang w:bidi="fa-IR"/>
                  </w:rPr>
                  <m:t>0</m:t>
                </m:r>
              </m:oMath>
            </m:oMathPara>
          </w:p>
          <w:p w:rsidR="001F6C86" w:rsidRPr="001F6C86" w:rsidRDefault="001F6C86" w:rsidP="001F6C86">
            <w:pPr>
              <w:bidi/>
              <w:rPr>
                <w:rFonts w:hint="cs"/>
                <w:rtl/>
                <w:lang w:bidi="fa-IR"/>
              </w:rPr>
            </w:pPr>
          </w:p>
        </w:tc>
        <w:tc>
          <w:tcPr>
            <w:tcW w:w="1170" w:type="dxa"/>
            <w:gridSpan w:val="2"/>
            <w:vAlign w:val="center"/>
          </w:tcPr>
          <w:p w:rsidR="001F6C86" w:rsidRDefault="001F6C86" w:rsidP="001F6C86">
            <w:pPr>
              <w:bidi/>
              <w:jc w:val="center"/>
              <w:rPr>
                <w:rFonts w:hint="cs"/>
                <w:rtl/>
                <w:lang w:bidi="fa-IR"/>
              </w:rPr>
            </w:pPr>
            <w:r>
              <w:rPr>
                <w:lang w:bidi="fa-IR"/>
              </w:rPr>
              <w:t>60.65</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lastRenderedPageBreak/>
              <w:t>32</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9656DA5" wp14:editId="232C4356">
                  <wp:extent cx="2353056" cy="1764792"/>
                  <wp:effectExtent l="0" t="0" r="9525" b="6985"/>
                  <wp:docPr id="64" name="Picture 64" descr="E:\SharifUniversityOfTechnology\96_2\Computational_Nueroscience\HW01\html\HW0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harifUniversityOfTechnology\96_2\Computational_Nueroscience\HW01\html\HW01_55.png"/>
                          <pic:cNvPicPr>
                            <a:picLocks noChangeAspect="1" noChangeArrowheads="1"/>
                          </pic:cNvPicPr>
                        </pic:nvPicPr>
                        <pic:blipFill>
                          <a:blip r:link="rId71">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41FFF66" wp14:editId="0A95DF00">
                  <wp:extent cx="2353056" cy="1764792"/>
                  <wp:effectExtent l="0" t="0" r="9525" b="6985"/>
                  <wp:docPr id="65" name="Picture 65" descr="E:\SharifUniversityOfTechnology\96_2\Computational_Nueroscience\HW01\html\HW0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SharifUniversityOfTechnology\96_2\Computational_Nueroscience\HW01\html\HW01_56.png"/>
                          <pic:cNvPicPr>
                            <a:picLocks noChangeAspect="1" noChangeArrowheads="1"/>
                          </pic:cNvPicPr>
                        </pic:nvPicPr>
                        <pic:blipFill>
                          <a:blip r:link="rId72">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53.33</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33</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298A8B1" wp14:editId="258C4FCA">
                  <wp:extent cx="2353056" cy="1764792"/>
                  <wp:effectExtent l="0" t="0" r="9525" b="6985"/>
                  <wp:docPr id="66" name="Picture 66" descr="E:\SharifUniversityOfTechnology\96_2\Computational_Nueroscience\HW01\html\HW01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SharifUniversityOfTechnology\96_2\Computational_Nueroscience\HW01\html\HW01_57.png"/>
                          <pic:cNvPicPr>
                            <a:picLocks noChangeAspect="1" noChangeArrowheads="1"/>
                          </pic:cNvPicPr>
                        </pic:nvPicPr>
                        <pic:blipFill>
                          <a:blip r:link="rId73">
                            <a:extLst>
                              <a:ext uri="{28A0092B-C50C-407E-A947-70E740481C1C}">
                                <a14:useLocalDpi xmlns:a14="http://schemas.microsoft.com/office/drawing/2010/main" val="0"/>
                              </a:ext>
                            </a:extLst>
                          </a:blip>
                          <a:srcRect/>
                          <a:stretch>
                            <a:fillRect/>
                          </a:stretch>
                        </pic:blipFill>
                        <pic:spPr bwMode="auto">
                          <a:xfrm rot="10800000" flipH="1" flipV="1">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2DDC8C9" wp14:editId="616C76AC">
                  <wp:extent cx="2353056" cy="1764792"/>
                  <wp:effectExtent l="0" t="0" r="9525" b="6985"/>
                  <wp:docPr id="67" name="Picture 67" descr="E:\SharifUniversityOfTechnology\96_2\Computational_Nueroscience\HW01\html\HW01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SharifUniversityOfTechnology\96_2\Computational_Nueroscience\HW01\html\HW01_58.png"/>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52.24</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34</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9119268" wp14:editId="522A652A">
                  <wp:extent cx="2353056" cy="1764792"/>
                  <wp:effectExtent l="0" t="0" r="9525" b="6985"/>
                  <wp:docPr id="68" name="Picture 68" descr="E:\SharifUniversityOfTechnology\96_2\Computational_Nueroscience\HW01\html\HW01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harifUniversityOfTechnology\96_2\Computational_Nueroscience\HW01\html\HW01_59.png"/>
                          <pic:cNvPicPr>
                            <a:picLocks noChangeAspect="1" noChangeArrowheads="1"/>
                          </pic:cNvPicPr>
                        </pic:nvPicPr>
                        <pic:blipFill>
                          <a:blip r:link="rId7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F77DDBD" wp14:editId="7482818F">
                  <wp:extent cx="2353056" cy="1764792"/>
                  <wp:effectExtent l="0" t="0" r="9525" b="6985"/>
                  <wp:docPr id="69" name="Picture 69" descr="E:\SharifUniversityOfTechnology\96_2\Computational_Nueroscience\HW01\html\HW01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harifUniversityOfTechnology\96_2\Computational_Nueroscience\HW01\html\HW01_60.png"/>
                          <pic:cNvPicPr>
                            <a:picLocks noChangeAspect="1" noChangeArrowheads="1"/>
                          </pic:cNvPicPr>
                        </pic:nvPicPr>
                        <pic:blipFill>
                          <a:blip r:link="rId7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51.38</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35</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4DB14C5A" wp14:editId="25CAE6D9">
                  <wp:extent cx="2353056" cy="1764792"/>
                  <wp:effectExtent l="0" t="0" r="9525" b="6985"/>
                  <wp:docPr id="70" name="Picture 70" descr="E:\SharifUniversityOfTechnology\96_2\Computational_Nueroscience\HW01\html\HW01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SharifUniversityOfTechnology\96_2\Computational_Nueroscience\HW01\html\HW01_61.png"/>
                          <pic:cNvPicPr>
                            <a:picLocks noChangeAspect="1" noChangeArrowheads="1"/>
                          </pic:cNvPicPr>
                        </pic:nvPicPr>
                        <pic:blipFill>
                          <a:blip r:link="rId7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406D79D" wp14:editId="458A987F">
                  <wp:extent cx="2353056" cy="1764792"/>
                  <wp:effectExtent l="0" t="0" r="9525" b="6985"/>
                  <wp:docPr id="71" name="Picture 71" descr="E:\SharifUniversityOfTechnology\96_2\Computational_Nueroscience\HW01\html\HW01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SharifUniversityOfTechnology\96_2\Computational_Nueroscience\HW01\html\HW01_62.png"/>
                          <pic:cNvPicPr>
                            <a:picLocks noChangeAspect="1" noChangeArrowheads="1"/>
                          </pic:cNvPicPr>
                        </pic:nvPicPr>
                        <pic:blipFill>
                          <a:blip r:link="rId7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55.90</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36</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10920B7" wp14:editId="063911DB">
                  <wp:extent cx="2353056" cy="1764792"/>
                  <wp:effectExtent l="0" t="0" r="9525" b="6985"/>
                  <wp:docPr id="72" name="Picture 72" descr="E:\SharifUniversityOfTechnology\96_2\Computational_Nueroscience\HW01\html\HW01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harifUniversityOfTechnology\96_2\Computational_Nueroscience\HW01\html\HW01_63.png"/>
                          <pic:cNvPicPr>
                            <a:picLocks noChangeAspect="1" noChangeArrowheads="1"/>
                          </pic:cNvPicPr>
                        </pic:nvPicPr>
                        <pic:blipFill>
                          <a:blip r:link="rId7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66EBE52" wp14:editId="71883FBB">
                  <wp:extent cx="2353056" cy="1764792"/>
                  <wp:effectExtent l="0" t="0" r="9525" b="6985"/>
                  <wp:docPr id="73" name="Picture 73" descr="E:\SharifUniversityOfTechnology\96_2\Computational_Nueroscience\HW01\html\HW01_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SharifUniversityOfTechnology\96_2\Computational_Nueroscience\HW01\html\HW01_64.png"/>
                          <pic:cNvPicPr>
                            <a:picLocks noChangeAspect="1" noChangeArrowheads="1"/>
                          </pic:cNvPicPr>
                        </pic:nvPicPr>
                        <pic:blipFill>
                          <a:blip r:link="rId8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54.63</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lastRenderedPageBreak/>
              <w:t>37</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301D103" wp14:editId="47BC1F1B">
                  <wp:extent cx="2353056" cy="1764792"/>
                  <wp:effectExtent l="0" t="0" r="9525" b="6985"/>
                  <wp:docPr id="74" name="Picture 74" descr="E:\SharifUniversityOfTechnology\96_2\Computational_Nueroscience\HW01\html\HW01_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harifUniversityOfTechnology\96_2\Computational_Nueroscience\HW01\html\HW01_65.png"/>
                          <pic:cNvPicPr>
                            <a:picLocks noChangeAspect="1" noChangeArrowheads="1"/>
                          </pic:cNvPicPr>
                        </pic:nvPicPr>
                        <pic:blipFill>
                          <a:blip r:link="rId81">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7021F6F" wp14:editId="477CA9E2">
                  <wp:extent cx="2353056" cy="1764792"/>
                  <wp:effectExtent l="0" t="0" r="9525" b="6985"/>
                  <wp:docPr id="75" name="Picture 75" descr="E:\SharifUniversityOfTechnology\96_2\Computational_Nueroscience\HW01\html\HW01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SharifUniversityOfTechnology\96_2\Computational_Nueroscience\HW01\html\HW01_66.png"/>
                          <pic:cNvPicPr>
                            <a:picLocks noChangeAspect="1" noChangeArrowheads="1"/>
                          </pic:cNvPicPr>
                        </pic:nvPicPr>
                        <pic:blipFill>
                          <a:blip r:link="rId82">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55.10</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38</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48E24A9" wp14:editId="2C212DE7">
                  <wp:extent cx="2353056" cy="1764792"/>
                  <wp:effectExtent l="0" t="0" r="9525" b="6985"/>
                  <wp:docPr id="76" name="Picture 76" descr="E:\SharifUniversityOfTechnology\96_2\Computational_Nueroscience\HW01\html\HW01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harifUniversityOfTechnology\96_2\Computational_Nueroscience\HW01\html\HW01_67.png"/>
                          <pic:cNvPicPr>
                            <a:picLocks noChangeAspect="1" noChangeArrowheads="1"/>
                          </pic:cNvPicPr>
                        </pic:nvPicPr>
                        <pic:blipFill>
                          <a:blip r:link="rId83">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FEACDD7" wp14:editId="3DE75931">
                  <wp:extent cx="2353056" cy="1764792"/>
                  <wp:effectExtent l="0" t="0" r="9525" b="6985"/>
                  <wp:docPr id="77" name="Picture 77" descr="E:\SharifUniversityOfTechnology\96_2\Computational_Nueroscience\HW01\html\HW01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SharifUniversityOfTechnology\96_2\Computational_Nueroscience\HW01\html\HW01_68.png"/>
                          <pic:cNvPicPr>
                            <a:picLocks noChangeAspect="1" noChangeArrowheads="1"/>
                          </pic:cNvPicPr>
                        </pic:nvPicPr>
                        <pic:blipFill>
                          <a:blip r:link="rId84">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61.73</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39</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F558D75" wp14:editId="4020A77B">
                  <wp:extent cx="2353056" cy="1764792"/>
                  <wp:effectExtent l="0" t="0" r="9525" b="6985"/>
                  <wp:docPr id="78" name="Picture 78" descr="E:\SharifUniversityOfTechnology\96_2\Computational_Nueroscience\HW01\html\HW01_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SharifUniversityOfTechnology\96_2\Computational_Nueroscience\HW01\html\HW01_69.png"/>
                          <pic:cNvPicPr>
                            <a:picLocks noChangeAspect="1" noChangeArrowheads="1"/>
                          </pic:cNvPicPr>
                        </pic:nvPicPr>
                        <pic:blipFill>
                          <a:blip r:link="rId8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FC5FBC4" wp14:editId="29585F21">
                  <wp:extent cx="2353056" cy="1764792"/>
                  <wp:effectExtent l="0" t="0" r="9525" b="6985"/>
                  <wp:docPr id="79" name="Picture 79" descr="E:\SharifUniversityOfTechnology\96_2\Computational_Nueroscience\HW01\html\HW01_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SharifUniversityOfTechnology\96_2\Computational_Nueroscience\HW01\html\HW01_70.png"/>
                          <pic:cNvPicPr>
                            <a:picLocks noChangeAspect="1" noChangeArrowheads="1"/>
                          </pic:cNvPicPr>
                        </pic:nvPicPr>
                        <pic:blipFill>
                          <a:blip r:link="rId8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52.62</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40</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E462F0F" wp14:editId="25882386">
                  <wp:extent cx="2353056" cy="1764792"/>
                  <wp:effectExtent l="0" t="0" r="9525" b="6985"/>
                  <wp:docPr id="80" name="Picture 80" descr="E:\SharifUniversityOfTechnology\96_2\Computational_Nueroscience\HW01\html\HW01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SharifUniversityOfTechnology\96_2\Computational_Nueroscience\HW01\html\HW01_71.png"/>
                          <pic:cNvPicPr>
                            <a:picLocks noChangeAspect="1" noChangeArrowheads="1"/>
                          </pic:cNvPicPr>
                        </pic:nvPicPr>
                        <pic:blipFill>
                          <a:blip r:link="rId8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2C793AF" wp14:editId="6D798FC4">
                  <wp:extent cx="2353056" cy="1764792"/>
                  <wp:effectExtent l="0" t="0" r="9525" b="6985"/>
                  <wp:docPr id="81" name="Picture 81" descr="E:\SharifUniversityOfTechnology\96_2\Computational_Nueroscience\HW01\html\HW01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SharifUniversityOfTechnology\96_2\Computational_Nueroscience\HW01\html\HW01_72.png"/>
                          <pic:cNvPicPr>
                            <a:picLocks noChangeAspect="1" noChangeArrowheads="1"/>
                          </pic:cNvPicPr>
                        </pic:nvPicPr>
                        <pic:blipFill>
                          <a:blip r:link="rId8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49.73</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41</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B8D4152" wp14:editId="250FCF04">
                  <wp:extent cx="2353056" cy="1764792"/>
                  <wp:effectExtent l="0" t="0" r="9525" b="6985"/>
                  <wp:docPr id="82" name="Picture 82" descr="E:\SharifUniversityOfTechnology\96_2\Computational_Nueroscience\HW01\html\HW01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SharifUniversityOfTechnology\96_2\Computational_Nueroscience\HW01\html\HW01_73.png"/>
                          <pic:cNvPicPr>
                            <a:picLocks noChangeAspect="1" noChangeArrowheads="1"/>
                          </pic:cNvPicPr>
                        </pic:nvPicPr>
                        <pic:blipFill>
                          <a:blip r:link="rId8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A859967" wp14:editId="225AF32A">
                  <wp:extent cx="2353056" cy="1764792"/>
                  <wp:effectExtent l="0" t="0" r="9525" b="6985"/>
                  <wp:docPr id="83" name="Picture 83" descr="E:\SharifUniversityOfTechnology\96_2\Computational_Nueroscience\HW01\html\HW01_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SharifUniversityOfTechnology\96_2\Computational_Nueroscience\HW01\html\HW01_74.png"/>
                          <pic:cNvPicPr>
                            <a:picLocks noChangeAspect="1" noChangeArrowheads="1"/>
                          </pic:cNvPicPr>
                        </pic:nvPicPr>
                        <pic:blipFill>
                          <a:blip r:link="rId9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56.90</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lastRenderedPageBreak/>
              <w:t>42</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62F5792" wp14:editId="313F3031">
                  <wp:extent cx="2353056" cy="1764792"/>
                  <wp:effectExtent l="0" t="0" r="9525" b="6985"/>
                  <wp:docPr id="84" name="Picture 84" descr="E:\SharifUniversityOfTechnology\96_2\Computational_Nueroscience\HW01\html\HW01_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SharifUniversityOfTechnology\96_2\Computational_Nueroscience\HW01\html\HW01_75.png"/>
                          <pic:cNvPicPr>
                            <a:picLocks noChangeAspect="1" noChangeArrowheads="1"/>
                          </pic:cNvPicPr>
                        </pic:nvPicPr>
                        <pic:blipFill>
                          <a:blip r:link="rId91">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Pr="007E01D4"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0288B76" wp14:editId="0E7B0889">
                  <wp:extent cx="2353056" cy="1764792"/>
                  <wp:effectExtent l="0" t="0" r="9525" b="6985"/>
                  <wp:docPr id="87" name="Picture 87" descr="E:\SharifUniversityOfTechnology\96_2\Computational_Nueroscience\HW01\html\HW01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SharifUniversityOfTechnology\96_2\Computational_Nueroscience\HW01\html\HW01_76.png"/>
                          <pic:cNvPicPr>
                            <a:picLocks noChangeAspect="1" noChangeArrowheads="1"/>
                          </pic:cNvPicPr>
                        </pic:nvPicPr>
                        <pic:blipFill>
                          <a:blip r:link="rId92">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54.67</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43</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1031B01" wp14:editId="0F2FC7CA">
                  <wp:extent cx="2353056" cy="1764792"/>
                  <wp:effectExtent l="0" t="0" r="9525" b="6985"/>
                  <wp:docPr id="88" name="Picture 88" descr="E:\SharifUniversityOfTechnology\96_2\Computational_Nueroscience\HW01\html\HW01_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SharifUniversityOfTechnology\96_2\Computational_Nueroscience\HW01\html\HW01_77.png"/>
                          <pic:cNvPicPr>
                            <a:picLocks noChangeAspect="1" noChangeArrowheads="1"/>
                          </pic:cNvPicPr>
                        </pic:nvPicPr>
                        <pic:blipFill>
                          <a:blip r:link="rId93">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7103C5E" wp14:editId="04E8AD88">
                  <wp:extent cx="2353056" cy="1764792"/>
                  <wp:effectExtent l="0" t="0" r="9525" b="6985"/>
                  <wp:docPr id="89" name="Picture 89" descr="E:\SharifUniversityOfTechnology\96_2\Computational_Nueroscience\HW01\html\HW01_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harifUniversityOfTechnology\96_2\Computational_Nueroscience\HW01\html\HW01_78.png"/>
                          <pic:cNvPicPr>
                            <a:picLocks noChangeAspect="1" noChangeArrowheads="1"/>
                          </pic:cNvPicPr>
                        </pic:nvPicPr>
                        <pic:blipFill>
                          <a:blip r:link="rId94">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55.38</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44</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D55E38A" wp14:editId="13071AA0">
                  <wp:extent cx="2353056" cy="1764792"/>
                  <wp:effectExtent l="0" t="0" r="9525" b="6985"/>
                  <wp:docPr id="90" name="Picture 90" descr="E:\SharifUniversityOfTechnology\96_2\Computational_Nueroscience\HW01\html\HW01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harifUniversityOfTechnology\96_2\Computational_Nueroscience\HW01\html\HW01_79.png"/>
                          <pic:cNvPicPr>
                            <a:picLocks noChangeAspect="1" noChangeArrowheads="1"/>
                          </pic:cNvPicPr>
                        </pic:nvPicPr>
                        <pic:blipFill>
                          <a:blip r:link="rId9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2951869" wp14:editId="7CD63507">
                  <wp:extent cx="2353056" cy="1764792"/>
                  <wp:effectExtent l="0" t="0" r="9525" b="6985"/>
                  <wp:docPr id="91" name="Picture 91" descr="E:\SharifUniversityOfTechnology\96_2\Computational_Nueroscience\HW01\html\HW01_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SharifUniversityOfTechnology\96_2\Computational_Nueroscience\HW01\html\HW01_80.png"/>
                          <pic:cNvPicPr>
                            <a:picLocks noChangeAspect="1" noChangeArrowheads="1"/>
                          </pic:cNvPicPr>
                        </pic:nvPicPr>
                        <pic:blipFill>
                          <a:blip r:link="rId9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70.48</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45</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40BD5949" wp14:editId="3B171638">
                  <wp:extent cx="2353056" cy="1764792"/>
                  <wp:effectExtent l="0" t="0" r="9525" b="6985"/>
                  <wp:docPr id="92" name="Picture 92" descr="E:\SharifUniversityOfTechnology\96_2\Computational_Nueroscience\HW01\html\HW01_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harifUniversityOfTechnology\96_2\Computational_Nueroscience\HW01\html\HW01_81.png"/>
                          <pic:cNvPicPr>
                            <a:picLocks noChangeAspect="1" noChangeArrowheads="1"/>
                          </pic:cNvPicPr>
                        </pic:nvPicPr>
                        <pic:blipFill>
                          <a:blip r:link="rId9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FBC2DDE" wp14:editId="7138A172">
                  <wp:extent cx="2353056" cy="1764792"/>
                  <wp:effectExtent l="0" t="0" r="9525" b="6985"/>
                  <wp:docPr id="93" name="Picture 93" descr="E:\SharifUniversityOfTechnology\96_2\Computational_Nueroscience\HW01\html\HW01_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SharifUniversityOfTechnology\96_2\Computational_Nueroscience\HW01\html\HW01_82.png"/>
                          <pic:cNvPicPr>
                            <a:picLocks noChangeAspect="1" noChangeArrowheads="1"/>
                          </pic:cNvPicPr>
                        </pic:nvPicPr>
                        <pic:blipFill>
                          <a:blip r:link="rId9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50.22</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46</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4967FBD" wp14:editId="3CAF29BC">
                  <wp:extent cx="2353056" cy="1764792"/>
                  <wp:effectExtent l="0" t="0" r="9525" b="6985"/>
                  <wp:docPr id="94" name="Picture 94" descr="E:\SharifUniversityOfTechnology\96_2\Computational_Nueroscience\HW01\html\HW01_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SharifUniversityOfTechnology\96_2\Computational_Nueroscience\HW01\html\HW01_83.png"/>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6E0F45B" wp14:editId="1F0AFF7B">
                  <wp:extent cx="2353056" cy="1764792"/>
                  <wp:effectExtent l="0" t="0" r="9525" b="6985"/>
                  <wp:docPr id="95" name="Picture 95" descr="E:\SharifUniversityOfTechnology\96_2\Computational_Nueroscience\HW01\html\HW01_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SharifUniversityOfTechnology\96_2\Computational_Nueroscience\HW01\html\HW01_84.png"/>
                          <pic:cNvPicPr>
                            <a:picLocks noChangeAspect="1" noChangeArrowheads="1"/>
                          </pic:cNvPicPr>
                        </pic:nvPicPr>
                        <pic:blipFill>
                          <a:blip r:link="rId10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52.09</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lastRenderedPageBreak/>
              <w:t>47</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3F7E2E9" wp14:editId="57C8B439">
                  <wp:extent cx="2353056" cy="1764792"/>
                  <wp:effectExtent l="0" t="0" r="9525" b="6985"/>
                  <wp:docPr id="85" name="Picture 85" descr="E:\SharifUniversityOfTechnology\96_2\Computational_Nueroscience\HW01\html\HW01_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SharifUniversityOfTechnology\96_2\Computational_Nueroscience\HW01\html\HW01_85.png"/>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49B6D5A9" wp14:editId="062F7DE7">
                  <wp:extent cx="2353056" cy="1764792"/>
                  <wp:effectExtent l="0" t="0" r="9525" b="6985"/>
                  <wp:docPr id="86" name="Picture 86" descr="E:\SharifUniversityOfTechnology\96_2\Computational_Nueroscience\HW01\html\HW01_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SharifUniversityOfTechnology\96_2\Computational_Nueroscience\HW01\html\HW01_86.png"/>
                          <pic:cNvPicPr>
                            <a:picLocks noChangeAspect="1" noChangeArrowheads="1"/>
                          </pic:cNvPicPr>
                        </pic:nvPicPr>
                        <pic:blipFill>
                          <a:blip r:link="rId102">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58.40</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48</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6FDC1A9" wp14:editId="2FFB59D2">
                  <wp:extent cx="2353056" cy="1764792"/>
                  <wp:effectExtent l="0" t="0" r="9525" b="6985"/>
                  <wp:docPr id="96" name="Picture 96" descr="E:\SharifUniversityOfTechnology\96_2\Computational_Nueroscience\HW01\html\HW01_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SharifUniversityOfTechnology\96_2\Computational_Nueroscience\HW01\html\HW01_87.png"/>
                          <pic:cNvPicPr>
                            <a:picLocks noChangeAspect="1" noChangeArrowheads="1"/>
                          </pic:cNvPicPr>
                        </pic:nvPicPr>
                        <pic:blipFill>
                          <a:blip r:link="rId103">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8B19691" wp14:editId="2FEA2B3E">
                  <wp:extent cx="2353056" cy="1764792"/>
                  <wp:effectExtent l="0" t="0" r="9525" b="6985"/>
                  <wp:docPr id="97" name="Picture 97" descr="E:\SharifUniversityOfTechnology\96_2\Computational_Nueroscience\HW01\html\HW01_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SharifUniversityOfTechnology\96_2\Computational_Nueroscience\HW01\html\HW01_88.png"/>
                          <pic:cNvPicPr>
                            <a:picLocks noChangeAspect="1" noChangeArrowheads="1"/>
                          </pic:cNvPicPr>
                        </pic:nvPicPr>
                        <pic:blipFill>
                          <a:blip r:link="rId104">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53.32</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49</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4589B8F3" wp14:editId="4F890A6F">
                  <wp:extent cx="2353056" cy="1764792"/>
                  <wp:effectExtent l="0" t="0" r="9525" b="6985"/>
                  <wp:docPr id="98" name="Picture 98" descr="E:\SharifUniversityOfTechnology\96_2\Computational_Nueroscience\HW01\html\HW01_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SharifUniversityOfTechnology\96_2\Computational_Nueroscience\HW01\html\HW01_89.png"/>
                          <pic:cNvPicPr>
                            <a:picLocks noChangeAspect="1" noChangeArrowheads="1"/>
                          </pic:cNvPicPr>
                        </pic:nvPicPr>
                        <pic:blipFill>
                          <a:blip r:link="rId10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7621B17" wp14:editId="69B6283B">
                  <wp:extent cx="2353056" cy="1764792"/>
                  <wp:effectExtent l="0" t="0" r="9525" b="6985"/>
                  <wp:docPr id="99" name="Picture 99" descr="E:\SharifUniversityOfTechnology\96_2\Computational_Nueroscience\HW01\html\HW01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SharifUniversityOfTechnology\96_2\Computational_Nueroscience\HW01\html\HW01_90.png"/>
                          <pic:cNvPicPr>
                            <a:picLocks noChangeAspect="1" noChangeArrowheads="1"/>
                          </pic:cNvPicPr>
                        </pic:nvPicPr>
                        <pic:blipFill>
                          <a:blip r:link="rId10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66.58</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50</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C324856" wp14:editId="000DCA1C">
                  <wp:extent cx="2353056" cy="1764792"/>
                  <wp:effectExtent l="0" t="0" r="9525" b="6985"/>
                  <wp:docPr id="100" name="Picture 100" descr="E:\SharifUniversityOfTechnology\96_2\Computational_Nueroscience\HW01\html\HW01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SharifUniversityOfTechnology\96_2\Computational_Nueroscience\HW01\html\HW01_91.png"/>
                          <pic:cNvPicPr>
                            <a:picLocks noChangeAspect="1" noChangeArrowheads="1"/>
                          </pic:cNvPicPr>
                        </pic:nvPicPr>
                        <pic:blipFill>
                          <a:blip r:link="rId10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C0F56DC" wp14:editId="638402B9">
                  <wp:extent cx="2353056" cy="1764792"/>
                  <wp:effectExtent l="0" t="0" r="9525" b="6985"/>
                  <wp:docPr id="101" name="Picture 101" descr="E:\SharifUniversityOfTechnology\96_2\Computational_Nueroscience\HW01\html\HW01_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SharifUniversityOfTechnology\96_2\Computational_Nueroscience\HW01\html\HW01_92.png"/>
                          <pic:cNvPicPr>
                            <a:picLocks noChangeAspect="1" noChangeArrowheads="1"/>
                          </pic:cNvPicPr>
                        </pic:nvPicPr>
                        <pic:blipFill>
                          <a:blip r:link="rId10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53.45</w:t>
            </w:r>
          </w:p>
        </w:tc>
      </w:tr>
      <w:tr w:rsidR="001F6C86" w:rsidTr="001F6C86">
        <w:trPr>
          <w:gridAfter w:val="1"/>
          <w:wAfter w:w="71" w:type="dxa"/>
          <w:cantSplit/>
          <w:trHeight w:val="1134"/>
        </w:trPr>
        <w:tc>
          <w:tcPr>
            <w:tcW w:w="575" w:type="dxa"/>
            <w:vAlign w:val="center"/>
          </w:tcPr>
          <w:p w:rsidR="001F6C86" w:rsidRDefault="001F6C86" w:rsidP="001F6C86">
            <w:pPr>
              <w:bidi/>
              <w:jc w:val="center"/>
              <w:rPr>
                <w:lang w:bidi="fa-IR"/>
              </w:rPr>
            </w:pPr>
            <w:r>
              <w:rPr>
                <w:lang w:bidi="fa-IR"/>
              </w:rPr>
              <w:t>51</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A6961A6" wp14:editId="17D41378">
                  <wp:extent cx="2353056" cy="1764792"/>
                  <wp:effectExtent l="0" t="0" r="9525" b="6985"/>
                  <wp:docPr id="102" name="Picture 102" descr="E:\SharifUniversityOfTechnology\96_2\Computational_Nueroscience\HW01\html\HW01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SharifUniversityOfTechnology\96_2\Computational_Nueroscience\HW01\html\HW01_93.png"/>
                          <pic:cNvPicPr>
                            <a:picLocks noChangeAspect="1" noChangeArrowheads="1"/>
                          </pic:cNvPicPr>
                        </pic:nvPicPr>
                        <pic:blipFill>
                          <a:blip r:link="rId10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DFBA73B" wp14:editId="7A4B4498">
                  <wp:extent cx="2353056" cy="1764792"/>
                  <wp:effectExtent l="0" t="0" r="9525" b="6985"/>
                  <wp:docPr id="103" name="Picture 103" descr="E:\SharifUniversityOfTechnology\96_2\Computational_Nueroscience\HW01\html\HW01_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SharifUniversityOfTechnology\96_2\Computational_Nueroscience\HW01\html\HW01_94.png"/>
                          <pic:cNvPicPr>
                            <a:picLocks noChangeAspect="1" noChangeArrowheads="1"/>
                          </pic:cNvPicPr>
                        </pic:nvPicPr>
                        <pic:blipFill>
                          <a:blip r:link="rId11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005" w:type="dxa"/>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70" w:type="dxa"/>
            <w:gridSpan w:val="2"/>
            <w:vAlign w:val="center"/>
          </w:tcPr>
          <w:p w:rsidR="001F6C86" w:rsidRDefault="001F6C86" w:rsidP="001F6C86">
            <w:pPr>
              <w:bidi/>
              <w:jc w:val="center"/>
              <w:rPr>
                <w:rFonts w:hint="cs"/>
                <w:rtl/>
                <w:lang w:bidi="fa-IR"/>
              </w:rPr>
            </w:pPr>
            <w:r>
              <w:rPr>
                <w:lang w:bidi="fa-IR"/>
              </w:rPr>
              <w:t>50.96</w:t>
            </w:r>
          </w:p>
        </w:tc>
      </w:tr>
      <w:tr w:rsidR="001F6C86" w:rsidTr="001F6C86">
        <w:trPr>
          <w:cantSplit/>
          <w:trHeight w:val="1134"/>
        </w:trPr>
        <w:tc>
          <w:tcPr>
            <w:tcW w:w="575" w:type="dxa"/>
            <w:vAlign w:val="center"/>
          </w:tcPr>
          <w:p w:rsidR="001F6C86" w:rsidRDefault="001F6C86" w:rsidP="001F6C86">
            <w:pPr>
              <w:bidi/>
              <w:jc w:val="center"/>
              <w:rPr>
                <w:lang w:bidi="fa-IR"/>
              </w:rPr>
            </w:pPr>
            <w:r>
              <w:rPr>
                <w:lang w:bidi="fa-IR"/>
              </w:rPr>
              <w:lastRenderedPageBreak/>
              <w:t>52</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C55BFF2" wp14:editId="20B1785D">
                  <wp:extent cx="2353056" cy="1764792"/>
                  <wp:effectExtent l="0" t="0" r="9525" b="6985"/>
                  <wp:docPr id="104" name="Picture 104" descr="E:\SharifUniversityOfTechnology\96_2\Computational_Nueroscience\HW01\html\HW01_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SharifUniversityOfTechnology\96_2\Computational_Nueroscience\HW01\html\HW01_95.png"/>
                          <pic:cNvPicPr>
                            <a:picLocks noChangeAspect="1" noChangeArrowheads="1"/>
                          </pic:cNvPicPr>
                        </pic:nvPicPr>
                        <pic:blipFill>
                          <a:blip r:link="rId111">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3634C45" wp14:editId="2371CDA8">
                  <wp:extent cx="2353056" cy="1764792"/>
                  <wp:effectExtent l="0" t="0" r="9525" b="6985"/>
                  <wp:docPr id="105" name="Picture 105" descr="E:\SharifUniversityOfTechnology\96_2\Computational_Nueroscience\HW01\html\HW01_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SharifUniversityOfTechnology\96_2\Computational_Nueroscience\HW01\html\HW01_96.png"/>
                          <pic:cNvPicPr>
                            <a:picLocks noChangeAspect="1" noChangeArrowheads="1"/>
                          </pic:cNvPicPr>
                        </pic:nvPicPr>
                        <pic:blipFill>
                          <a:blip r:link="rId112">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56.28</w:t>
            </w:r>
          </w:p>
        </w:tc>
      </w:tr>
      <w:tr w:rsidR="001F6C86" w:rsidTr="001F6C86">
        <w:trPr>
          <w:cantSplit/>
          <w:trHeight w:val="1134"/>
        </w:trPr>
        <w:tc>
          <w:tcPr>
            <w:tcW w:w="575" w:type="dxa"/>
            <w:vAlign w:val="center"/>
          </w:tcPr>
          <w:p w:rsidR="001F6C86" w:rsidRDefault="001F6C86" w:rsidP="001F6C86">
            <w:pPr>
              <w:bidi/>
              <w:jc w:val="center"/>
              <w:rPr>
                <w:lang w:bidi="fa-IR"/>
              </w:rPr>
            </w:pPr>
            <w:r>
              <w:rPr>
                <w:lang w:bidi="fa-IR"/>
              </w:rPr>
              <w:t>53</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FEB70A9" wp14:editId="664DD9EF">
                  <wp:extent cx="2353056" cy="1764792"/>
                  <wp:effectExtent l="0" t="0" r="9525" b="6985"/>
                  <wp:docPr id="106" name="Picture 106" descr="E:\SharifUniversityOfTechnology\96_2\Computational_Nueroscience\HW01\html\HW01_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SharifUniversityOfTechnology\96_2\Computational_Nueroscience\HW01\html\HW01_97.png"/>
                          <pic:cNvPicPr>
                            <a:picLocks noChangeAspect="1" noChangeArrowheads="1"/>
                          </pic:cNvPicPr>
                        </pic:nvPicPr>
                        <pic:blipFill>
                          <a:blip r:link="rId113">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3AE9E28" wp14:editId="6CF659CB">
                  <wp:extent cx="2353056" cy="1764792"/>
                  <wp:effectExtent l="0" t="0" r="9525" b="6985"/>
                  <wp:docPr id="107" name="Picture 107" descr="E:\SharifUniversityOfTechnology\96_2\Computational_Nueroscience\HW01\html\HW01_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SharifUniversityOfTechnology\96_2\Computational_Nueroscience\HW01\html\HW01_98.png"/>
                          <pic:cNvPicPr>
                            <a:picLocks noChangeAspect="1" noChangeArrowheads="1"/>
                          </pic:cNvPicPr>
                        </pic:nvPicPr>
                        <pic:blipFill>
                          <a:blip r:link="rId114">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52.55</w:t>
            </w:r>
          </w:p>
        </w:tc>
      </w:tr>
      <w:tr w:rsidR="001F6C86" w:rsidTr="001F6C86">
        <w:trPr>
          <w:cantSplit/>
          <w:trHeight w:val="1134"/>
        </w:trPr>
        <w:tc>
          <w:tcPr>
            <w:tcW w:w="575" w:type="dxa"/>
            <w:vAlign w:val="center"/>
          </w:tcPr>
          <w:p w:rsidR="001F6C86" w:rsidRDefault="001F6C86" w:rsidP="001F6C86">
            <w:pPr>
              <w:bidi/>
              <w:jc w:val="center"/>
              <w:rPr>
                <w:lang w:bidi="fa-IR"/>
              </w:rPr>
            </w:pPr>
            <w:r>
              <w:rPr>
                <w:lang w:bidi="fa-IR"/>
              </w:rPr>
              <w:t>54</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41DFA4DA" wp14:editId="3BC40C72">
                  <wp:extent cx="2353056" cy="1764792"/>
                  <wp:effectExtent l="0" t="0" r="9525" b="6985"/>
                  <wp:docPr id="108" name="Picture 108" descr="E:\SharifUniversityOfTechnology\96_2\Computational_Nueroscience\HW01\html\HW01_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SharifUniversityOfTechnology\96_2\Computational_Nueroscience\HW01\html\HW01_99.png"/>
                          <pic:cNvPicPr>
                            <a:picLocks noChangeAspect="1" noChangeArrowheads="1"/>
                          </pic:cNvPicPr>
                        </pic:nvPicPr>
                        <pic:blipFill>
                          <a:blip r:link="rId11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B1E55AA" wp14:editId="05C95C50">
                  <wp:extent cx="2353056" cy="1764792"/>
                  <wp:effectExtent l="0" t="0" r="9525" b="6985"/>
                  <wp:docPr id="109" name="Picture 109" descr="E:\SharifUniversityOfTechnology\96_2\Computational_Nueroscience\HW01\html\HW01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SharifUniversityOfTechnology\96_2\Computational_Nueroscience\HW01\html\HW01_100.png"/>
                          <pic:cNvPicPr>
                            <a:picLocks noChangeAspect="1" noChangeArrowheads="1"/>
                          </pic:cNvPicPr>
                        </pic:nvPicPr>
                        <pic:blipFill>
                          <a:blip r:link="rId11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55.28</w:t>
            </w:r>
          </w:p>
        </w:tc>
      </w:tr>
      <w:tr w:rsidR="001F6C86" w:rsidTr="001F6C86">
        <w:trPr>
          <w:cantSplit/>
          <w:trHeight w:val="1134"/>
        </w:trPr>
        <w:tc>
          <w:tcPr>
            <w:tcW w:w="575" w:type="dxa"/>
            <w:vAlign w:val="center"/>
          </w:tcPr>
          <w:p w:rsidR="001F6C86" w:rsidRDefault="001F6C86" w:rsidP="001F6C86">
            <w:pPr>
              <w:bidi/>
              <w:jc w:val="center"/>
              <w:rPr>
                <w:lang w:bidi="fa-IR"/>
              </w:rPr>
            </w:pPr>
            <w:r>
              <w:rPr>
                <w:lang w:bidi="fa-IR"/>
              </w:rPr>
              <w:t>55</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8E71ECA" wp14:editId="7594E7EC">
                  <wp:extent cx="2353056" cy="1764792"/>
                  <wp:effectExtent l="0" t="0" r="9525" b="6985"/>
                  <wp:docPr id="110" name="Picture 110" descr="E:\SharifUniversityOfTechnology\96_2\Computational_Nueroscience\HW01\html\HW01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SharifUniversityOfTechnology\96_2\Computational_Nueroscience\HW01\html\HW01_101.png"/>
                          <pic:cNvPicPr>
                            <a:picLocks noChangeAspect="1" noChangeArrowheads="1"/>
                          </pic:cNvPicPr>
                        </pic:nvPicPr>
                        <pic:blipFill>
                          <a:blip r:link="rId11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C923FF1" wp14:editId="41AC0074">
                  <wp:extent cx="2353056" cy="1764792"/>
                  <wp:effectExtent l="0" t="0" r="9525" b="6985"/>
                  <wp:docPr id="111" name="Picture 111" descr="E:\SharifUniversityOfTechnology\96_2\Computational_Nueroscience\HW01\html\HW01_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SharifUniversityOfTechnology\96_2\Computational_Nueroscience\HW01\html\HW01_102.png"/>
                          <pic:cNvPicPr>
                            <a:picLocks noChangeAspect="1" noChangeArrowheads="1"/>
                          </pic:cNvPicPr>
                        </pic:nvPicPr>
                        <pic:blipFill>
                          <a:blip r:link="rId11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57.01</w:t>
            </w:r>
          </w:p>
        </w:tc>
      </w:tr>
      <w:tr w:rsidR="001F6C86" w:rsidTr="001F6C86">
        <w:trPr>
          <w:cantSplit/>
          <w:trHeight w:val="2333"/>
        </w:trPr>
        <w:tc>
          <w:tcPr>
            <w:tcW w:w="575" w:type="dxa"/>
            <w:vAlign w:val="center"/>
          </w:tcPr>
          <w:p w:rsidR="001F6C86" w:rsidRDefault="001F6C86" w:rsidP="001F6C86">
            <w:pPr>
              <w:bidi/>
              <w:jc w:val="center"/>
              <w:rPr>
                <w:lang w:bidi="fa-IR"/>
              </w:rPr>
            </w:pPr>
            <w:r>
              <w:rPr>
                <w:lang w:bidi="fa-IR"/>
              </w:rPr>
              <w:t>56</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E9A3E60" wp14:editId="7E57D9B7">
                  <wp:extent cx="2353056" cy="1764792"/>
                  <wp:effectExtent l="0" t="0" r="9525" b="6985"/>
                  <wp:docPr id="112" name="Picture 112" descr="E:\SharifUniversityOfTechnology\96_2\Computational_Nueroscience\HW01\html\HW01_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SharifUniversityOfTechnology\96_2\Computational_Nueroscience\HW01\html\HW01_103.png"/>
                          <pic:cNvPicPr>
                            <a:picLocks noChangeAspect="1" noChangeArrowheads="1"/>
                          </pic:cNvPicPr>
                        </pic:nvPicPr>
                        <pic:blipFill>
                          <a:blip r:link="rId11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0B48309A" wp14:editId="6B7D45CE">
                  <wp:extent cx="2353056" cy="1764792"/>
                  <wp:effectExtent l="0" t="0" r="9525" b="6985"/>
                  <wp:docPr id="113" name="Picture 113" descr="E:\SharifUniversityOfTechnology\96_2\Computational_Nueroscience\HW01\html\HW01_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SharifUniversityOfTechnology\96_2\Computational_Nueroscience\HW01\html\HW01_104.png"/>
                          <pic:cNvPicPr>
                            <a:picLocks noChangeAspect="1" noChangeArrowheads="1"/>
                          </pic:cNvPicPr>
                        </pic:nvPicPr>
                        <pic:blipFill>
                          <a:blip r:link="rId12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64.23</w:t>
            </w:r>
          </w:p>
        </w:tc>
      </w:tr>
      <w:tr w:rsidR="001F6C86" w:rsidTr="001F6C86">
        <w:trPr>
          <w:cantSplit/>
          <w:trHeight w:val="1134"/>
        </w:trPr>
        <w:tc>
          <w:tcPr>
            <w:tcW w:w="575" w:type="dxa"/>
            <w:vAlign w:val="center"/>
          </w:tcPr>
          <w:p w:rsidR="001F6C86" w:rsidRDefault="001F6C86" w:rsidP="001F6C86">
            <w:pPr>
              <w:bidi/>
              <w:jc w:val="center"/>
              <w:rPr>
                <w:lang w:bidi="fa-IR"/>
              </w:rPr>
            </w:pPr>
            <w:r>
              <w:rPr>
                <w:lang w:bidi="fa-IR"/>
              </w:rPr>
              <w:lastRenderedPageBreak/>
              <w:t>57</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2D956073" wp14:editId="56A1F551">
                  <wp:extent cx="2353056" cy="1764792"/>
                  <wp:effectExtent l="0" t="0" r="9525" b="6985"/>
                  <wp:docPr id="114" name="Picture 114" descr="E:\SharifUniversityOfTechnology\96_2\Computational_Nueroscience\HW01\html\HW01_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SharifUniversityOfTechnology\96_2\Computational_Nueroscience\HW01\html\HW01_105.png"/>
                          <pic:cNvPicPr>
                            <a:picLocks noChangeAspect="1" noChangeArrowheads="1"/>
                          </pic:cNvPicPr>
                        </pic:nvPicPr>
                        <pic:blipFill>
                          <a:blip r:link="rId121">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E4D0097" wp14:editId="0B1C645F">
                  <wp:extent cx="2353056" cy="1764792"/>
                  <wp:effectExtent l="0" t="0" r="9525" b="6985"/>
                  <wp:docPr id="115" name="Picture 115" descr="E:\SharifUniversityOfTechnology\96_2\Computational_Nueroscience\HW01\html\HW01_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SharifUniversityOfTechnology\96_2\Computational_Nueroscience\HW01\html\HW01_106.png"/>
                          <pic:cNvPicPr>
                            <a:picLocks noChangeAspect="1" noChangeArrowheads="1"/>
                          </pic:cNvPicPr>
                        </pic:nvPicPr>
                        <pic:blipFill>
                          <a:blip r:link="rId122">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53.28</w:t>
            </w:r>
          </w:p>
        </w:tc>
      </w:tr>
      <w:tr w:rsidR="001F6C86" w:rsidTr="001F6C86">
        <w:trPr>
          <w:cantSplit/>
          <w:trHeight w:val="1134"/>
        </w:trPr>
        <w:tc>
          <w:tcPr>
            <w:tcW w:w="575" w:type="dxa"/>
            <w:vAlign w:val="center"/>
          </w:tcPr>
          <w:p w:rsidR="001F6C86" w:rsidRDefault="001F6C86" w:rsidP="001F6C86">
            <w:pPr>
              <w:bidi/>
              <w:jc w:val="center"/>
              <w:rPr>
                <w:lang w:bidi="fa-IR"/>
              </w:rPr>
            </w:pPr>
            <w:r>
              <w:rPr>
                <w:lang w:bidi="fa-IR"/>
              </w:rPr>
              <w:t>58</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5B4336E0" wp14:editId="3C9D0937">
                  <wp:extent cx="2353056" cy="1764792"/>
                  <wp:effectExtent l="0" t="0" r="9525" b="6985"/>
                  <wp:docPr id="116" name="Picture 116" descr="E:\SharifUniversityOfTechnology\96_2\Computational_Nueroscience\HW01\html\HW01_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SharifUniversityOfTechnology\96_2\Computational_Nueroscience\HW01\html\HW01_107.png"/>
                          <pic:cNvPicPr>
                            <a:picLocks noChangeAspect="1" noChangeArrowheads="1"/>
                          </pic:cNvPicPr>
                        </pic:nvPicPr>
                        <pic:blipFill>
                          <a:blip r:link="rId123">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F7754A6" wp14:editId="4FF7640F">
                  <wp:extent cx="2353056" cy="1764792"/>
                  <wp:effectExtent l="0" t="0" r="9525" b="6985"/>
                  <wp:docPr id="117" name="Picture 117" descr="E:\SharifUniversityOfTechnology\96_2\Computational_Nueroscience\HW01\html\HW01_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SharifUniversityOfTechnology\96_2\Computational_Nueroscience\HW01\html\HW01_108.png"/>
                          <pic:cNvPicPr>
                            <a:picLocks noChangeAspect="1" noChangeArrowheads="1"/>
                          </pic:cNvPicPr>
                        </pic:nvPicPr>
                        <pic:blipFill>
                          <a:blip r:link="rId124">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63.30</w:t>
            </w:r>
          </w:p>
        </w:tc>
      </w:tr>
      <w:tr w:rsidR="001F6C86" w:rsidTr="001F6C86">
        <w:trPr>
          <w:cantSplit/>
          <w:trHeight w:val="1134"/>
        </w:trPr>
        <w:tc>
          <w:tcPr>
            <w:tcW w:w="575" w:type="dxa"/>
            <w:vAlign w:val="center"/>
          </w:tcPr>
          <w:p w:rsidR="001F6C86" w:rsidRDefault="001F6C86" w:rsidP="001F6C86">
            <w:pPr>
              <w:bidi/>
              <w:jc w:val="center"/>
              <w:rPr>
                <w:lang w:bidi="fa-IR"/>
              </w:rPr>
            </w:pPr>
            <w:r>
              <w:rPr>
                <w:lang w:bidi="fa-IR"/>
              </w:rPr>
              <w:t>59</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0C661BF" wp14:editId="35A0D579">
                  <wp:extent cx="2353056" cy="1764792"/>
                  <wp:effectExtent l="0" t="0" r="9525" b="6985"/>
                  <wp:docPr id="118" name="Picture 118" descr="E:\SharifUniversityOfTechnology\96_2\Computational_Nueroscience\HW01\html\HW01_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SharifUniversityOfTechnology\96_2\Computational_Nueroscience\HW01\html\HW01_109.png"/>
                          <pic:cNvPicPr>
                            <a:picLocks noChangeAspect="1" noChangeArrowheads="1"/>
                          </pic:cNvPicPr>
                        </pic:nvPicPr>
                        <pic:blipFill>
                          <a:blip r:link="rId125">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762A4ACF" wp14:editId="4F84EED2">
                  <wp:extent cx="2353056" cy="1764792"/>
                  <wp:effectExtent l="0" t="0" r="9525" b="6985"/>
                  <wp:docPr id="119" name="Picture 119" descr="E:\SharifUniversityOfTechnology\96_2\Computational_Nueroscience\HW01\html\HW01_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harifUniversityOfTechnology\96_2\Computational_Nueroscience\HW01\html\HW01_110.png"/>
                          <pic:cNvPicPr>
                            <a:picLocks noChangeAspect="1" noChangeArrowheads="1"/>
                          </pic:cNvPicPr>
                        </pic:nvPicPr>
                        <pic:blipFill>
                          <a:blip r:link="rId126">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61.41</w:t>
            </w:r>
          </w:p>
        </w:tc>
      </w:tr>
      <w:tr w:rsidR="001F6C86" w:rsidTr="001F6C86">
        <w:trPr>
          <w:cantSplit/>
          <w:trHeight w:val="1134"/>
        </w:trPr>
        <w:tc>
          <w:tcPr>
            <w:tcW w:w="575" w:type="dxa"/>
            <w:vAlign w:val="center"/>
          </w:tcPr>
          <w:p w:rsidR="001F6C86" w:rsidRDefault="001F6C86" w:rsidP="001F6C86">
            <w:pPr>
              <w:bidi/>
              <w:jc w:val="center"/>
              <w:rPr>
                <w:lang w:bidi="fa-IR"/>
              </w:rPr>
            </w:pPr>
            <w:r>
              <w:rPr>
                <w:lang w:bidi="fa-IR"/>
              </w:rPr>
              <w:t>60</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39CABF70" wp14:editId="321EFAAA">
                  <wp:extent cx="2353056" cy="1764792"/>
                  <wp:effectExtent l="0" t="0" r="9525" b="6985"/>
                  <wp:docPr id="120" name="Picture 120" descr="E:\SharifUniversityOfTechnology\96_2\Computational_Nueroscience\HW01\html\HW01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harifUniversityOfTechnology\96_2\Computational_Nueroscience\HW01\html\HW01_111.png"/>
                          <pic:cNvPicPr>
                            <a:picLocks noChangeAspect="1" noChangeArrowheads="1"/>
                          </pic:cNvPicPr>
                        </pic:nvPicPr>
                        <pic:blipFill>
                          <a:blip r:link="rId127">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69831077" wp14:editId="641B94B9">
                  <wp:extent cx="2353056" cy="1764792"/>
                  <wp:effectExtent l="0" t="0" r="9525" b="6985"/>
                  <wp:docPr id="121" name="Picture 121" descr="E:\SharifUniversityOfTechnology\96_2\Computational_Nueroscience\HW01\html\HW01_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SharifUniversityOfTechnology\96_2\Computational_Nueroscience\HW01\html\HW01_112.png"/>
                          <pic:cNvPicPr>
                            <a:picLocks noChangeAspect="1" noChangeArrowheads="1"/>
                          </pic:cNvPicPr>
                        </pic:nvPicPr>
                        <pic:blipFill>
                          <a:blip r:link="rId128">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54.85</w:t>
            </w:r>
          </w:p>
        </w:tc>
      </w:tr>
      <w:tr w:rsidR="001F6C86" w:rsidTr="001F6C86">
        <w:trPr>
          <w:cantSplit/>
          <w:trHeight w:val="1134"/>
        </w:trPr>
        <w:tc>
          <w:tcPr>
            <w:tcW w:w="575" w:type="dxa"/>
            <w:vAlign w:val="center"/>
          </w:tcPr>
          <w:p w:rsidR="001F6C86" w:rsidRDefault="001F6C86" w:rsidP="001F6C86">
            <w:pPr>
              <w:bidi/>
              <w:jc w:val="center"/>
              <w:rPr>
                <w:lang w:bidi="fa-IR"/>
              </w:rPr>
            </w:pPr>
            <w:r>
              <w:rPr>
                <w:lang w:bidi="fa-IR"/>
              </w:rPr>
              <w:t>61</w:t>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12561D7" wp14:editId="62272668">
                  <wp:extent cx="2353056" cy="1764792"/>
                  <wp:effectExtent l="0" t="0" r="9525" b="6985"/>
                  <wp:docPr id="122" name="Picture 122" descr="E:\SharifUniversityOfTechnology\96_2\Computational_Nueroscience\HW01\html\HW01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SharifUniversityOfTechnology\96_2\Computational_Nueroscience\HW01\html\HW01_113.png"/>
                          <pic:cNvPicPr>
                            <a:picLocks noChangeAspect="1" noChangeArrowheads="1"/>
                          </pic:cNvPicPr>
                        </pic:nvPicPr>
                        <pic:blipFill>
                          <a:blip r:link="rId129">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3825" w:type="dxa"/>
            <w:vAlign w:val="center"/>
          </w:tcPr>
          <w:p w:rsidR="001F6C86" w:rsidRDefault="001F6C86" w:rsidP="001F6C86">
            <w:pPr>
              <w:bidi/>
              <w:jc w:val="center"/>
              <w:rPr>
                <w:rFonts w:hint="cs"/>
                <w:rtl/>
                <w:lang w:bidi="fa-IR"/>
              </w:rPr>
            </w:pPr>
            <w:r>
              <w:rPr>
                <w:rFonts w:ascii="Arial" w:eastAsia="Times New Roman" w:hAnsi="Arial" w:cs="Arial"/>
                <w:noProof/>
                <w:color w:val="000000"/>
                <w:sz w:val="18"/>
                <w:szCs w:val="18"/>
              </w:rPr>
              <w:drawing>
                <wp:inline distT="0" distB="0" distL="0" distR="0" wp14:anchorId="12F9518E" wp14:editId="01BA6C09">
                  <wp:extent cx="2353056" cy="1764792"/>
                  <wp:effectExtent l="0" t="0" r="9525" b="6985"/>
                  <wp:docPr id="123" name="Picture 123" descr="E:\SharifUniversityOfTechnology\96_2\Computational_Nueroscience\HW01\html\HW01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SharifUniversityOfTechnology\96_2\Computational_Nueroscience\HW01\html\HW01_114.png"/>
                          <pic:cNvPicPr>
                            <a:picLocks noChangeAspect="1" noChangeArrowheads="1"/>
                          </pic:cNvPicPr>
                        </pic:nvPicPr>
                        <pic:blipFill>
                          <a:blip r:link="rId130">
                            <a:extLst>
                              <a:ext uri="{28A0092B-C50C-407E-A947-70E740481C1C}">
                                <a14:useLocalDpi xmlns:a14="http://schemas.microsoft.com/office/drawing/2010/main" val="0"/>
                              </a:ext>
                            </a:extLst>
                          </a:blip>
                          <a:srcRect/>
                          <a:stretch>
                            <a:fillRect/>
                          </a:stretch>
                        </pic:blipFill>
                        <pic:spPr bwMode="auto">
                          <a:xfrm>
                            <a:off x="0" y="0"/>
                            <a:ext cx="2353056" cy="1764792"/>
                          </a:xfrm>
                          <a:prstGeom prst="rect">
                            <a:avLst/>
                          </a:prstGeom>
                          <a:noFill/>
                          <a:ln>
                            <a:noFill/>
                          </a:ln>
                        </pic:spPr>
                      </pic:pic>
                    </a:graphicData>
                  </a:graphic>
                </wp:inline>
              </w:drawing>
            </w:r>
          </w:p>
        </w:tc>
        <w:tc>
          <w:tcPr>
            <w:tcW w:w="1123" w:type="dxa"/>
            <w:gridSpan w:val="2"/>
            <w:vAlign w:val="center"/>
          </w:tcPr>
          <w:p w:rsidR="001F6C86" w:rsidRDefault="001F6C86" w:rsidP="001F6C86">
            <w:pPr>
              <w:bidi/>
              <w:jc w:val="center"/>
              <w:rPr>
                <w:rFonts w:hint="cs"/>
                <w:rtl/>
                <w:lang w:bidi="fa-IR"/>
              </w:rPr>
            </w:pPr>
            <m:oMathPara>
              <m:oMath>
                <m:r>
                  <w:rPr>
                    <w:rFonts w:ascii="Cambria Math" w:hAnsi="Cambria Math"/>
                    <w:rtl/>
                    <w:lang w:bidi="fa-IR"/>
                  </w:rPr>
                  <m:t>≈</m:t>
                </m:r>
                <m:r>
                  <w:rPr>
                    <w:rFonts w:ascii="Cambria Math" w:hAnsi="Cambria Math"/>
                    <w:lang w:bidi="fa-IR"/>
                  </w:rPr>
                  <m:t>0</m:t>
                </m:r>
              </m:oMath>
            </m:oMathPara>
          </w:p>
        </w:tc>
        <w:tc>
          <w:tcPr>
            <w:tcW w:w="1123" w:type="dxa"/>
            <w:gridSpan w:val="2"/>
            <w:vAlign w:val="center"/>
          </w:tcPr>
          <w:p w:rsidR="001F6C86" w:rsidRDefault="001F6C86" w:rsidP="001F6C86">
            <w:pPr>
              <w:bidi/>
              <w:jc w:val="center"/>
              <w:rPr>
                <w:rFonts w:hint="cs"/>
                <w:rtl/>
                <w:lang w:bidi="fa-IR"/>
              </w:rPr>
            </w:pPr>
            <w:r>
              <w:rPr>
                <w:lang w:bidi="fa-IR"/>
              </w:rPr>
              <w:t>56.45</w:t>
            </w:r>
          </w:p>
        </w:tc>
      </w:tr>
    </w:tbl>
    <w:p w:rsidR="0013562B" w:rsidRDefault="0013562B" w:rsidP="0013562B">
      <w:pPr>
        <w:bidi/>
        <w:rPr>
          <w:lang w:bidi="fa-IR"/>
        </w:rPr>
      </w:pPr>
    </w:p>
    <w:p w:rsidR="005C7A4A" w:rsidRDefault="00276A31" w:rsidP="00276A31">
      <w:pPr>
        <w:pStyle w:val="Heading2"/>
        <w:bidi/>
        <w:rPr>
          <w:rFonts w:hint="cs"/>
          <w:rtl/>
          <w:lang w:bidi="fa-IR"/>
        </w:rPr>
      </w:pPr>
      <w:r>
        <w:rPr>
          <w:rFonts w:hint="cs"/>
          <w:rtl/>
          <w:lang w:bidi="fa-IR"/>
        </w:rPr>
        <w:lastRenderedPageBreak/>
        <w:t>سؤال 7)</w:t>
      </w:r>
    </w:p>
    <w:p w:rsidR="00276A31" w:rsidRDefault="002A0404" w:rsidP="00276A31">
      <w:pPr>
        <w:bidi/>
        <w:jc w:val="both"/>
        <w:rPr>
          <w:rtl/>
          <w:lang w:bidi="fa-IR"/>
        </w:rPr>
      </w:pPr>
      <w:r>
        <w:rPr>
          <w:rFonts w:hint="cs"/>
          <w:rtl/>
          <w:lang w:bidi="fa-IR"/>
        </w:rPr>
        <w:t xml:space="preserve">با بررسی </w:t>
      </w:r>
      <w:r>
        <w:rPr>
          <w:lang w:bidi="fa-IR"/>
        </w:rPr>
        <w:t>STA</w:t>
      </w:r>
      <w:r>
        <w:rPr>
          <w:rFonts w:hint="cs"/>
          <w:rtl/>
          <w:lang w:bidi="fa-IR"/>
        </w:rPr>
        <w:t xml:space="preserve">های بدست آمده، </w:t>
      </w:r>
      <w:r w:rsidRPr="002A0404">
        <w:rPr>
          <w:rFonts w:hint="cs"/>
          <w:b/>
          <w:bCs/>
          <w:rtl/>
          <w:lang w:bidi="fa-IR"/>
        </w:rPr>
        <w:t xml:space="preserve">نمی‎توانیم ادعای پیپر را در مورد </w:t>
      </w:r>
      <w:r w:rsidRPr="002A0404">
        <w:rPr>
          <w:rFonts w:hint="cs"/>
          <w:b/>
          <w:bCs/>
          <w:u w:val="single"/>
          <w:rtl/>
          <w:lang w:bidi="fa-IR"/>
        </w:rPr>
        <w:t>تمامی نورون‎ها</w:t>
      </w:r>
      <w:r w:rsidRPr="002A0404">
        <w:rPr>
          <w:rFonts w:hint="cs"/>
          <w:b/>
          <w:bCs/>
          <w:rtl/>
          <w:lang w:bidi="fa-IR"/>
        </w:rPr>
        <w:t xml:space="preserve"> بپذیریم</w:t>
      </w:r>
      <w:r>
        <w:rPr>
          <w:rFonts w:hint="cs"/>
          <w:rtl/>
          <w:lang w:bidi="fa-IR"/>
        </w:rPr>
        <w:t xml:space="preserve">. علت این پاسخ، هم به شکل </w:t>
      </w:r>
      <w:r>
        <w:rPr>
          <w:lang w:bidi="fa-IR"/>
        </w:rPr>
        <w:t>receptive field</w:t>
      </w:r>
      <w:r>
        <w:rPr>
          <w:rFonts w:hint="cs"/>
          <w:rtl/>
          <w:lang w:bidi="fa-IR"/>
        </w:rPr>
        <w:t xml:space="preserve">های بدست آمده برمی‎گردد و هم به مقدار درصدهای گزارش شده و </w:t>
      </w:r>
      <w:r>
        <w:rPr>
          <w:lang w:bidi="fa-IR"/>
        </w:rPr>
        <w:t>p-value</w:t>
      </w:r>
      <w:r>
        <w:rPr>
          <w:rFonts w:hint="cs"/>
          <w:rtl/>
          <w:lang w:bidi="fa-IR"/>
        </w:rPr>
        <w:t>های بدست آمده.</w:t>
      </w:r>
    </w:p>
    <w:p w:rsidR="002A0404" w:rsidRDefault="002A0404" w:rsidP="00DD6183">
      <w:pPr>
        <w:bidi/>
        <w:jc w:val="both"/>
        <w:rPr>
          <w:rFonts w:eastAsiaTheme="minorEastAsia" w:hint="cs"/>
          <w:rtl/>
          <w:lang w:bidi="fa-IR"/>
        </w:rPr>
      </w:pPr>
      <w:r>
        <w:rPr>
          <w:rFonts w:hint="cs"/>
          <w:rtl/>
          <w:lang w:bidi="fa-IR"/>
        </w:rPr>
        <w:t xml:space="preserve">ابتدا یک نکته در مورد </w:t>
      </w:r>
      <w:r>
        <w:rPr>
          <w:lang w:bidi="fa-IR"/>
        </w:rPr>
        <w:t>ttest</w:t>
      </w:r>
      <w:r>
        <w:rPr>
          <w:rFonts w:hint="cs"/>
          <w:rtl/>
          <w:lang w:bidi="fa-IR"/>
        </w:rPr>
        <w:t xml:space="preserve"> انجام شده در قسمت 4-3 قابل ذکر است و آن، نکته این است که مقادیر </w:t>
      </w:r>
      <w:r>
        <w:rPr>
          <w:lang w:bidi="fa-IR"/>
        </w:rPr>
        <w:t>p-value</w:t>
      </w:r>
      <w:r>
        <w:rPr>
          <w:rFonts w:hint="cs"/>
          <w:rtl/>
          <w:lang w:bidi="fa-IR"/>
        </w:rPr>
        <w:t xml:space="preserve"> بدست آمده همگی از مرتبه‎ی </w:t>
      </w:r>
      <m:oMath>
        <m:sSup>
          <m:sSupPr>
            <m:ctrlPr>
              <w:rPr>
                <w:rFonts w:ascii="Cambria Math" w:hAnsi="Cambria Math"/>
                <w:lang w:bidi="fa-IR"/>
              </w:rPr>
            </m:ctrlPr>
          </m:sSupPr>
          <m:e>
            <m:r>
              <w:rPr>
                <w:rFonts w:ascii="Cambria Math" w:hAnsi="Cambria Math"/>
                <w:lang w:bidi="fa-IR"/>
              </w:rPr>
              <m:t>10</m:t>
            </m:r>
          </m:e>
          <m:sup>
            <m:r>
              <w:rPr>
                <w:rFonts w:ascii="Cambria Math" w:hAnsi="Cambria Math"/>
                <w:lang w:bidi="fa-IR"/>
              </w:rPr>
              <m:t>-N</m:t>
            </m:r>
          </m:sup>
        </m:sSup>
      </m:oMath>
      <w:r>
        <w:rPr>
          <w:rFonts w:eastAsiaTheme="minorEastAsia" w:hint="cs"/>
          <w:rtl/>
          <w:lang w:bidi="fa-IR"/>
        </w:rPr>
        <w:t xml:space="preserve"> بودند که </w:t>
      </w:r>
      <m:oMath>
        <m:r>
          <w:rPr>
            <w:rFonts w:ascii="Cambria Math" w:eastAsiaTheme="minorEastAsia" w:hAnsi="Cambria Math"/>
            <w:lang w:bidi="fa-IR"/>
          </w:rPr>
          <m:t>N</m:t>
        </m:r>
        <m:r>
          <w:rPr>
            <w:rFonts w:ascii="Cambria Math" w:eastAsiaTheme="minorEastAsia" w:hAnsi="Cambria Math"/>
            <w:rtl/>
            <w:lang w:bidi="fa-IR"/>
          </w:rPr>
          <m:t>≥</m:t>
        </m:r>
        <m:r>
          <w:rPr>
            <w:rFonts w:ascii="Cambria Math" w:eastAsiaTheme="minorEastAsia" w:hAnsi="Cambria Math"/>
            <w:lang w:bidi="fa-IR"/>
          </w:rPr>
          <m:t>70</m:t>
        </m:r>
      </m:oMath>
      <w:r>
        <w:rPr>
          <w:rFonts w:eastAsiaTheme="minorEastAsia" w:hint="cs"/>
          <w:rtl/>
          <w:lang w:bidi="fa-IR"/>
        </w:rPr>
        <w:t xml:space="preserve">. در این میان، برخی </w:t>
      </w:r>
      <w:r>
        <w:rPr>
          <w:rFonts w:eastAsiaTheme="minorEastAsia"/>
          <w:lang w:bidi="fa-IR"/>
        </w:rPr>
        <w:t>p-value</w:t>
      </w:r>
      <w:r>
        <w:rPr>
          <w:rFonts w:eastAsiaTheme="minorEastAsia" w:hint="cs"/>
          <w:rtl/>
          <w:lang w:bidi="fa-IR"/>
        </w:rPr>
        <w:t xml:space="preserve">ها آن‎قدر کوچک بودند که متلب مقدار آن‎ها را صفر مطلق گزارش کرد. در جدول بخش قبل، </w:t>
      </w:r>
      <w:r>
        <w:rPr>
          <w:rFonts w:eastAsiaTheme="minorEastAsia"/>
          <w:lang w:bidi="fa-IR"/>
        </w:rPr>
        <w:t>p-value</w:t>
      </w:r>
      <w:r>
        <w:rPr>
          <w:rFonts w:eastAsiaTheme="minorEastAsia" w:hint="cs"/>
          <w:rtl/>
          <w:lang w:bidi="fa-IR"/>
        </w:rPr>
        <w:t xml:space="preserve">های دسته اول را با </w:t>
      </w:r>
      <m:oMath>
        <m:r>
          <m:rPr>
            <m:sty m:val="p"/>
          </m:rPr>
          <w:rPr>
            <w:rFonts w:ascii="Cambria Math" w:eastAsiaTheme="minorEastAsia" w:hAnsi="Cambria Math"/>
            <w:rtl/>
            <w:lang w:bidi="fa-IR"/>
          </w:rPr>
          <m:t>≈</m:t>
        </m:r>
        <m:r>
          <m:rPr>
            <m:sty m:val="p"/>
          </m:rPr>
          <w:rPr>
            <w:rFonts w:ascii="Cambria Math" w:eastAsiaTheme="minorEastAsia" w:hAnsi="Cambria Math"/>
            <w:lang w:bidi="fa-IR"/>
          </w:rPr>
          <m:t>0</m:t>
        </m:r>
      </m:oMath>
      <w:r w:rsidR="00DD6183">
        <w:rPr>
          <w:rFonts w:eastAsiaTheme="minorEastAsia" w:hint="cs"/>
          <w:rtl/>
          <w:lang w:bidi="fa-IR"/>
        </w:rPr>
        <w:t xml:space="preserve"> و </w:t>
      </w:r>
      <w:r w:rsidR="00DD6183">
        <w:rPr>
          <w:rFonts w:eastAsiaTheme="minorEastAsia"/>
          <w:lang w:bidi="fa-IR"/>
        </w:rPr>
        <w:t>p-value</w:t>
      </w:r>
      <w:r w:rsidR="00DD6183">
        <w:rPr>
          <w:rFonts w:eastAsiaTheme="minorEastAsia" w:hint="cs"/>
          <w:rtl/>
          <w:lang w:bidi="fa-IR"/>
        </w:rPr>
        <w:t xml:space="preserve">های دسته دوم را با </w:t>
      </w:r>
      <w:r w:rsidR="00DD6183">
        <w:rPr>
          <w:rFonts w:eastAsiaTheme="minorEastAsia"/>
          <w:lang w:bidi="fa-IR"/>
        </w:rPr>
        <w:t>0</w:t>
      </w:r>
      <w:r w:rsidR="00DD6183">
        <w:rPr>
          <w:rFonts w:eastAsiaTheme="minorEastAsia" w:hint="cs"/>
          <w:rtl/>
          <w:lang w:bidi="fa-IR"/>
        </w:rPr>
        <w:t xml:space="preserve"> نشان داده‎ایم.</w:t>
      </w:r>
    </w:p>
    <w:p w:rsidR="00DD6183" w:rsidRDefault="00450A42" w:rsidP="00DD6183">
      <w:pPr>
        <w:bidi/>
        <w:jc w:val="both"/>
        <w:rPr>
          <w:rFonts w:eastAsiaTheme="minorEastAsia" w:hint="cs"/>
          <w:rtl/>
          <w:lang w:bidi="fa-IR"/>
        </w:rPr>
      </w:pPr>
      <w:r>
        <w:rPr>
          <w:rFonts w:ascii="Arial" w:eastAsia="Times New Roman" w:hAnsi="Arial" w:cs="Arial"/>
          <w:noProof/>
          <w:color w:val="000000"/>
          <w:sz w:val="18"/>
          <w:szCs w:val="18"/>
        </w:rPr>
        <w:drawing>
          <wp:anchor distT="0" distB="0" distL="114300" distR="114300" simplePos="0" relativeHeight="251663360" behindDoc="0" locked="0" layoutInCell="1" allowOverlap="1" wp14:anchorId="756FB020" wp14:editId="58C4B0E3">
            <wp:simplePos x="0" y="0"/>
            <wp:positionH relativeFrom="page">
              <wp:posOffset>517467</wp:posOffset>
            </wp:positionH>
            <wp:positionV relativeFrom="paragraph">
              <wp:posOffset>1294765</wp:posOffset>
            </wp:positionV>
            <wp:extent cx="1626870" cy="2320636"/>
            <wp:effectExtent l="0" t="0" r="0" b="3810"/>
            <wp:wrapSquare wrapText="bothSides"/>
            <wp:docPr id="124" name="Picture 124" descr="E:\SharifUniversityOfTechnology\96_2\Computational_Nueroscience\HW01\html\HW01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SharifUniversityOfTechnology\96_2\Computational_Nueroscience\HW01\html\HW01_79.png"/>
                    <pic:cNvPicPr>
                      <a:picLocks noChangeAspect="1" noChangeArrowheads="1"/>
                    </pic:cNvPicPr>
                  </pic:nvPicPr>
                  <pic:blipFill rotWithShape="1">
                    <a:blip r:link="rId95">
                      <a:extLst>
                        <a:ext uri="{28A0092B-C50C-407E-A947-70E740481C1C}">
                          <a14:useLocalDpi xmlns:a14="http://schemas.microsoft.com/office/drawing/2010/main" val="0"/>
                        </a:ext>
                      </a:extLst>
                    </a:blip>
                    <a:srcRect l="52160" t="227" r="7779" b="23580"/>
                    <a:stretch/>
                  </pic:blipFill>
                  <pic:spPr bwMode="auto">
                    <a:xfrm>
                      <a:off x="0" y="0"/>
                      <a:ext cx="1626870" cy="23206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183">
        <w:rPr>
          <w:rFonts w:eastAsiaTheme="minorEastAsia" w:hint="cs"/>
          <w:rtl/>
          <w:lang w:bidi="fa-IR"/>
        </w:rPr>
        <w:t xml:space="preserve">این نتیجه نشان می‎دهد که اگر چه توزیع‎های بدست آمده برای </w:t>
      </w:r>
      <w:r w:rsidR="00DD6183">
        <w:rPr>
          <w:rFonts w:eastAsiaTheme="minorEastAsia"/>
          <w:lang w:bidi="fa-IR"/>
        </w:rPr>
        <w:t>spike</w:t>
      </w:r>
      <w:r w:rsidR="00DD6183">
        <w:rPr>
          <w:rFonts w:eastAsiaTheme="minorEastAsia" w:hint="cs"/>
          <w:rtl/>
          <w:lang w:bidi="fa-IR"/>
        </w:rPr>
        <w:t xml:space="preserve"> و </w:t>
      </w:r>
      <w:r w:rsidR="00DD6183">
        <w:rPr>
          <w:rFonts w:eastAsiaTheme="minorEastAsia"/>
          <w:lang w:bidi="fa-IR"/>
        </w:rPr>
        <w:t>control</w:t>
      </w:r>
      <w:r w:rsidR="00DD6183">
        <w:rPr>
          <w:rFonts w:eastAsiaTheme="minorEastAsia" w:hint="cs"/>
          <w:rtl/>
          <w:lang w:bidi="fa-IR"/>
        </w:rPr>
        <w:t xml:space="preserve">، میانگین‎های نزدیکی داشتند، اما از نظر </w:t>
      </w:r>
      <w:r w:rsidR="00DD6183">
        <w:rPr>
          <w:rFonts w:eastAsiaTheme="minorEastAsia"/>
          <w:lang w:bidi="fa-IR"/>
        </w:rPr>
        <w:t>ttest</w:t>
      </w:r>
      <w:r w:rsidR="00DD6183">
        <w:rPr>
          <w:rFonts w:eastAsiaTheme="minorEastAsia" w:hint="cs"/>
          <w:rtl/>
          <w:lang w:bidi="fa-IR"/>
        </w:rPr>
        <w:t xml:space="preserve">، نمی‎توان آن‎ها را یک توزیع واحد در نظر گرفت. (تمامی مقادیر </w:t>
      </w:r>
      <w:r w:rsidR="00DD6183">
        <w:rPr>
          <w:rFonts w:eastAsiaTheme="minorEastAsia"/>
          <w:lang w:bidi="fa-IR"/>
        </w:rPr>
        <w:t>h</w:t>
      </w:r>
      <w:r w:rsidR="00DD6183">
        <w:rPr>
          <w:rFonts w:eastAsiaTheme="minorEastAsia" w:hint="cs"/>
          <w:rtl/>
          <w:lang w:bidi="fa-IR"/>
        </w:rPr>
        <w:t xml:space="preserve"> گزارش شده، فرض یکسان بودن توزیع را رد می‎کردند) اما با این وجود، با توجه به شکل </w:t>
      </w:r>
      <w:r w:rsidR="00DD6183">
        <w:rPr>
          <w:rFonts w:eastAsiaTheme="minorEastAsia"/>
          <w:lang w:bidi="fa-IR"/>
        </w:rPr>
        <w:t>receptive field</w:t>
      </w:r>
      <w:r w:rsidR="00DD6183">
        <w:rPr>
          <w:rFonts w:eastAsiaTheme="minorEastAsia" w:hint="cs"/>
          <w:rtl/>
          <w:lang w:bidi="fa-IR"/>
        </w:rPr>
        <w:t xml:space="preserve">های بدست آمده و مقدار درصد تحریک‎هایی که درست تشخیص داده‎ایم، بسیاری از نورون‎ها پیچیده هستند، چرا که شکل </w:t>
      </w:r>
      <w:r w:rsidR="00DD6183">
        <w:rPr>
          <w:rFonts w:eastAsiaTheme="minorEastAsia"/>
          <w:lang w:bidi="fa-IR"/>
        </w:rPr>
        <w:t>receptive field</w:t>
      </w:r>
      <w:r w:rsidR="00DD6183">
        <w:rPr>
          <w:rFonts w:eastAsiaTheme="minorEastAsia" w:hint="cs"/>
          <w:rtl/>
          <w:lang w:bidi="fa-IR"/>
        </w:rPr>
        <w:t xml:space="preserve"> بدست آمده پترن معناداری ندارد. برای این نورون‎ها، عمدتاً درصد تحریک‎های پذیرفته شده نزدیک به 50 است که این به معنی آن است که در قبول کردن یا نکردن تحریک‎ها، به شکل کاملاً تصادفی عمل شده است. (گویی با احتمال 50 درصد، سکه انداخته باشیم و تصمیم‎گیری کرده باشیم.)</w:t>
      </w:r>
    </w:p>
    <w:p w:rsidR="00DD6183" w:rsidRDefault="00DD6183" w:rsidP="00450A42">
      <w:pPr>
        <w:bidi/>
        <w:jc w:val="both"/>
        <w:rPr>
          <w:rFonts w:eastAsiaTheme="minorEastAsia" w:hint="cs"/>
          <w:rtl/>
          <w:lang w:bidi="fa-IR"/>
        </w:rPr>
      </w:pPr>
      <w:r>
        <w:rPr>
          <w:rFonts w:eastAsiaTheme="minorEastAsia" w:hint="cs"/>
          <w:rtl/>
          <w:lang w:bidi="fa-IR"/>
        </w:rPr>
        <w:t xml:space="preserve">از طرفی، تعداد قابل توجهی از نورون‎ها، در روش </w:t>
      </w:r>
      <w:r>
        <w:rPr>
          <w:rFonts w:eastAsiaTheme="minorEastAsia"/>
          <w:lang w:bidi="fa-IR"/>
        </w:rPr>
        <w:t>STA</w:t>
      </w:r>
      <w:r>
        <w:rPr>
          <w:rFonts w:eastAsiaTheme="minorEastAsia" w:hint="cs"/>
          <w:rtl/>
          <w:lang w:bidi="fa-IR"/>
        </w:rPr>
        <w:t xml:space="preserve">، حرف‎هایی برای گفتن داشتند. این نورون‎ها، عمدتاً جزء همان دسته‎ای هستند که پیش‎تر ذکر شده که مقدار </w:t>
      </w:r>
      <w:r>
        <w:rPr>
          <w:rFonts w:eastAsiaTheme="minorEastAsia"/>
          <w:lang w:bidi="fa-IR"/>
        </w:rPr>
        <w:t>p-value</w:t>
      </w:r>
      <w:r>
        <w:rPr>
          <w:rFonts w:eastAsiaTheme="minorEastAsia" w:hint="cs"/>
          <w:rtl/>
          <w:lang w:bidi="fa-IR"/>
        </w:rPr>
        <w:t xml:space="preserve"> حاصل برای آن‎ها، صفر مطلق بود. همچنین برای این نورون‎ها، درصد تحریک‎های پذیرفته شده نیز عمدتاً فاصله‎ی قابل قبولی تا 50 درصد دارد و شکل </w:t>
      </w:r>
      <w:r>
        <w:rPr>
          <w:rFonts w:eastAsiaTheme="minorEastAsia"/>
          <w:lang w:bidi="fa-IR"/>
        </w:rPr>
        <w:t>receptive field</w:t>
      </w:r>
      <w:r>
        <w:rPr>
          <w:rFonts w:eastAsiaTheme="minorEastAsia" w:hint="cs"/>
          <w:rtl/>
          <w:lang w:bidi="fa-IR"/>
        </w:rPr>
        <w:t xml:space="preserve"> بدست آمده حاوی پترن‎های معنادار است. به عنوان نمونه، نورون شماره 44 با 70 درصد تحریک قابل قبول و شکل </w:t>
      </w:r>
      <w:r>
        <w:rPr>
          <w:rFonts w:eastAsiaTheme="minorEastAsia"/>
          <w:lang w:bidi="fa-IR"/>
        </w:rPr>
        <w:t>receptive field</w:t>
      </w:r>
      <w:r>
        <w:rPr>
          <w:rFonts w:eastAsiaTheme="minorEastAsia" w:hint="cs"/>
          <w:rtl/>
          <w:lang w:bidi="fa-IR"/>
        </w:rPr>
        <w:t xml:space="preserve"> </w:t>
      </w:r>
      <w:r w:rsidR="00450A42">
        <w:rPr>
          <w:rFonts w:eastAsiaTheme="minorEastAsia" w:hint="cs"/>
          <w:rtl/>
          <w:lang w:bidi="fa-IR"/>
        </w:rPr>
        <w:t>مقابل</w:t>
      </w:r>
      <w:r>
        <w:rPr>
          <w:rFonts w:eastAsiaTheme="minorEastAsia" w:hint="cs"/>
          <w:rtl/>
          <w:lang w:bidi="fa-IR"/>
        </w:rPr>
        <w:t xml:space="preserve">، به وضوح دارای پترنی معنادار است و می‎توان ادعا کرد که </w:t>
      </w:r>
      <w:r>
        <w:rPr>
          <w:rFonts w:eastAsiaTheme="minorEastAsia"/>
          <w:lang w:bidi="fa-IR"/>
        </w:rPr>
        <w:t>STA</w:t>
      </w:r>
      <w:r>
        <w:rPr>
          <w:rFonts w:eastAsiaTheme="minorEastAsia" w:hint="cs"/>
          <w:rtl/>
          <w:lang w:bidi="fa-IR"/>
        </w:rPr>
        <w:t xml:space="preserve"> پاسخ خوبی روی این نورون داشته است:</w:t>
      </w:r>
    </w:p>
    <w:p w:rsidR="00DD6183" w:rsidRDefault="00DD6183" w:rsidP="00DD6183">
      <w:pPr>
        <w:bidi/>
        <w:jc w:val="center"/>
        <w:rPr>
          <w:rFonts w:eastAsiaTheme="minorEastAsia"/>
          <w:i/>
          <w:iCs/>
          <w:rtl/>
          <w:lang w:bidi="fa-IR"/>
        </w:rPr>
      </w:pPr>
    </w:p>
    <w:p w:rsidR="00DD6183" w:rsidRDefault="00DD6183" w:rsidP="00DD6183">
      <w:pPr>
        <w:bidi/>
        <w:jc w:val="both"/>
        <w:rPr>
          <w:rFonts w:eastAsiaTheme="minorEastAsia"/>
          <w:rtl/>
          <w:lang w:bidi="fa-IR"/>
        </w:rPr>
      </w:pPr>
      <w:r>
        <w:rPr>
          <w:rFonts w:eastAsiaTheme="minorEastAsia" w:hint="cs"/>
          <w:rtl/>
          <w:lang w:bidi="fa-IR"/>
        </w:rPr>
        <w:t xml:space="preserve">در ادامه، چند نمونه‎ی دیگر از </w:t>
      </w:r>
      <w:r>
        <w:rPr>
          <w:rFonts w:eastAsiaTheme="minorEastAsia"/>
          <w:lang w:bidi="fa-IR"/>
        </w:rPr>
        <w:t>receptive field</w:t>
      </w:r>
      <w:r>
        <w:rPr>
          <w:rFonts w:eastAsiaTheme="minorEastAsia" w:hint="cs"/>
          <w:rtl/>
          <w:lang w:bidi="fa-IR"/>
        </w:rPr>
        <w:t>های دارای پترن‎های معنی‎دار را مشاهده می‎کنید: (برای بررسی کامل، به جدول بخش قبل مراجعه کنید)</w:t>
      </w:r>
    </w:p>
    <w:p w:rsidR="00DD6183" w:rsidRDefault="00DD6183" w:rsidP="00DD6183">
      <w:pPr>
        <w:bidi/>
        <w:jc w:val="both"/>
        <w:rPr>
          <w:rFonts w:eastAsiaTheme="minorEastAsia"/>
          <w:rtl/>
          <w:lang w:bidi="fa-IR"/>
        </w:rPr>
      </w:pPr>
      <w:r>
        <w:rPr>
          <w:noProof/>
        </w:rPr>
        <w:drawing>
          <wp:inline distT="0" distB="0" distL="0" distR="0" wp14:anchorId="726397C3" wp14:editId="3CF24278">
            <wp:extent cx="1625253" cy="157214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35607" cy="1582155"/>
                    </a:xfrm>
                    <a:prstGeom prst="rect">
                      <a:avLst/>
                    </a:prstGeom>
                  </pic:spPr>
                </pic:pic>
              </a:graphicData>
            </a:graphic>
          </wp:inline>
        </w:drawing>
      </w:r>
      <w:r>
        <w:rPr>
          <w:noProof/>
        </w:rPr>
        <w:drawing>
          <wp:inline distT="0" distB="0" distL="0" distR="0" wp14:anchorId="746227B2" wp14:editId="5D67B735">
            <wp:extent cx="1555162" cy="1565564"/>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5913" cy="1596521"/>
                    </a:xfrm>
                    <a:prstGeom prst="rect">
                      <a:avLst/>
                    </a:prstGeom>
                  </pic:spPr>
                </pic:pic>
              </a:graphicData>
            </a:graphic>
          </wp:inline>
        </w:drawing>
      </w:r>
      <w:r>
        <w:rPr>
          <w:noProof/>
        </w:rPr>
        <w:drawing>
          <wp:inline distT="0" distB="0" distL="0" distR="0" wp14:anchorId="326703D7" wp14:editId="796D7679">
            <wp:extent cx="1538721" cy="1549013"/>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53079" cy="1563467"/>
                    </a:xfrm>
                    <a:prstGeom prst="rect">
                      <a:avLst/>
                    </a:prstGeom>
                  </pic:spPr>
                </pic:pic>
              </a:graphicData>
            </a:graphic>
          </wp:inline>
        </w:drawing>
      </w:r>
      <w:r>
        <w:rPr>
          <w:noProof/>
        </w:rPr>
        <w:drawing>
          <wp:inline distT="0" distB="0" distL="0" distR="0" wp14:anchorId="7940DEED" wp14:editId="3B1AD25A">
            <wp:extent cx="1569275" cy="1558636"/>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78519" cy="1567817"/>
                    </a:xfrm>
                    <a:prstGeom prst="rect">
                      <a:avLst/>
                    </a:prstGeom>
                  </pic:spPr>
                </pic:pic>
              </a:graphicData>
            </a:graphic>
          </wp:inline>
        </w:drawing>
      </w:r>
    </w:p>
    <w:p w:rsidR="00450A42" w:rsidRDefault="00450A42" w:rsidP="00450A42">
      <w:pPr>
        <w:bidi/>
        <w:jc w:val="both"/>
        <w:rPr>
          <w:rFonts w:eastAsiaTheme="minorEastAsia"/>
          <w:b/>
          <w:bCs/>
          <w:rtl/>
          <w:lang w:bidi="fa-IR"/>
        </w:rPr>
      </w:pPr>
      <w:r w:rsidRPr="00450A42">
        <w:rPr>
          <w:rFonts w:eastAsiaTheme="minorEastAsia" w:hint="cs"/>
          <w:b/>
          <w:bCs/>
          <w:rtl/>
          <w:lang w:bidi="fa-IR"/>
        </w:rPr>
        <w:t xml:space="preserve">بنابراین با توجه به توضیحات فوق و بررسی انجام شده، صحبت پیپر را نه در مورد تمامی نورون‎های مورد آزمایش، بلکه در مورد بخشی از آن‎ها که درصدهای پذیرفته شدن نزدیک به 50 و </w:t>
      </w:r>
      <w:r w:rsidRPr="00450A42">
        <w:rPr>
          <w:rFonts w:eastAsiaTheme="minorEastAsia"/>
          <w:b/>
          <w:bCs/>
          <w:lang w:bidi="fa-IR"/>
        </w:rPr>
        <w:t>receptive field</w:t>
      </w:r>
      <w:r w:rsidRPr="00450A42">
        <w:rPr>
          <w:rFonts w:eastAsiaTheme="minorEastAsia" w:hint="cs"/>
          <w:b/>
          <w:bCs/>
          <w:rtl/>
          <w:lang w:bidi="fa-IR"/>
        </w:rPr>
        <w:t>های فاقد پترن معنادار دارند، می‎پذیریم.</w:t>
      </w:r>
    </w:p>
    <w:p w:rsidR="00951704" w:rsidRDefault="00951704">
      <w:pPr>
        <w:rPr>
          <w:rFonts w:eastAsiaTheme="minorEastAsia"/>
          <w:b/>
          <w:bCs/>
          <w:rtl/>
          <w:lang w:bidi="fa-IR"/>
        </w:rPr>
      </w:pPr>
      <w:r>
        <w:rPr>
          <w:rFonts w:eastAsiaTheme="minorEastAsia"/>
          <w:b/>
          <w:bCs/>
          <w:rtl/>
          <w:lang w:bidi="fa-IR"/>
        </w:rPr>
        <w:br w:type="page"/>
      </w:r>
    </w:p>
    <w:p w:rsidR="00951704" w:rsidRDefault="00951704" w:rsidP="00951704">
      <w:pPr>
        <w:pStyle w:val="Heading1"/>
        <w:bidi/>
        <w:rPr>
          <w:rFonts w:eastAsiaTheme="minorEastAsia"/>
          <w:rtl/>
          <w:lang w:bidi="fa-IR"/>
        </w:rPr>
      </w:pPr>
      <w:r>
        <w:rPr>
          <w:rFonts w:eastAsiaTheme="minorEastAsia" w:hint="cs"/>
          <w:rtl/>
          <w:lang w:bidi="fa-IR"/>
        </w:rPr>
        <w:lastRenderedPageBreak/>
        <w:t xml:space="preserve">قسمت چهارم) بررسی با روش </w:t>
      </w:r>
      <w:r>
        <w:rPr>
          <w:rFonts w:eastAsiaTheme="minorEastAsia"/>
          <w:lang w:bidi="fa-IR"/>
        </w:rPr>
        <w:t>Spike-Triggered Correlation</w:t>
      </w:r>
    </w:p>
    <w:p w:rsidR="00272882" w:rsidRPr="00272882" w:rsidRDefault="00272882" w:rsidP="00272882">
      <w:pPr>
        <w:pStyle w:val="Heading2"/>
        <w:numPr>
          <w:ilvl w:val="0"/>
          <w:numId w:val="5"/>
        </w:numPr>
        <w:bidi/>
        <w:rPr>
          <w:b w:val="0"/>
          <w:bCs w:val="0"/>
          <w:rtl/>
          <w:lang w:bidi="fa-IR"/>
        </w:rPr>
      </w:pPr>
      <w:r w:rsidRPr="00880C7F">
        <w:rPr>
          <w:rFonts w:hint="cs"/>
          <w:b w:val="0"/>
          <w:bCs w:val="0"/>
          <w:rtl/>
          <w:lang w:bidi="fa-IR"/>
        </w:rPr>
        <w:t xml:space="preserve">در این بخش، از نورون شماره 16 با نام </w:t>
      </w:r>
      <w:r w:rsidRPr="00880C7F">
        <w:rPr>
          <w:b w:val="0"/>
          <w:bCs w:val="0"/>
          <w:lang w:bidi="fa-IR"/>
        </w:rPr>
        <w:t>000601.c05</w:t>
      </w:r>
      <w:r w:rsidRPr="00880C7F">
        <w:rPr>
          <w:rFonts w:hint="cs"/>
          <w:b w:val="0"/>
          <w:bCs w:val="0"/>
          <w:rtl/>
          <w:lang w:bidi="fa-IR"/>
        </w:rPr>
        <w:t xml:space="preserve"> استفاده شده است.</w:t>
      </w:r>
    </w:p>
    <w:p w:rsidR="00951704" w:rsidRDefault="00951704" w:rsidP="00272882">
      <w:pPr>
        <w:pStyle w:val="Heading2"/>
        <w:bidi/>
        <w:rPr>
          <w:rtl/>
          <w:lang w:bidi="fa-IR"/>
        </w:rPr>
      </w:pPr>
      <w:r>
        <w:rPr>
          <w:rFonts w:hint="cs"/>
          <w:rtl/>
          <w:lang w:bidi="fa-IR"/>
        </w:rPr>
        <w:t>سؤال 1)</w:t>
      </w:r>
    </w:p>
    <w:p w:rsidR="00951704" w:rsidRDefault="00272882" w:rsidP="00272882">
      <w:pPr>
        <w:bidi/>
        <w:jc w:val="center"/>
        <w:rPr>
          <w:rtl/>
          <w:lang w:bidi="fa-IR"/>
        </w:rPr>
      </w:pPr>
      <w:r>
        <w:rPr>
          <w:noProof/>
        </w:rPr>
        <w:drawing>
          <wp:inline distT="0" distB="0" distL="0" distR="0" wp14:anchorId="57A5647F" wp14:editId="0F663249">
            <wp:extent cx="5753100" cy="21812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clrChange>
                        <a:clrFrom>
                          <a:srgbClr val="F0F0F0"/>
                        </a:clrFrom>
                        <a:clrTo>
                          <a:srgbClr val="F0F0F0">
                            <a:alpha val="0"/>
                          </a:srgbClr>
                        </a:clrTo>
                      </a:clrChange>
                    </a:blip>
                    <a:stretch>
                      <a:fillRect/>
                    </a:stretch>
                  </pic:blipFill>
                  <pic:spPr>
                    <a:xfrm>
                      <a:off x="0" y="0"/>
                      <a:ext cx="5753100" cy="2181225"/>
                    </a:xfrm>
                    <a:prstGeom prst="rect">
                      <a:avLst/>
                    </a:prstGeom>
                  </pic:spPr>
                </pic:pic>
              </a:graphicData>
            </a:graphic>
          </wp:inline>
        </w:drawing>
      </w:r>
    </w:p>
    <w:p w:rsidR="00272882" w:rsidRDefault="00272882" w:rsidP="00272882">
      <w:pPr>
        <w:pStyle w:val="Heading2"/>
        <w:bidi/>
        <w:rPr>
          <w:rFonts w:hint="cs"/>
          <w:rtl/>
          <w:lang w:bidi="fa-IR"/>
        </w:rPr>
      </w:pPr>
      <w:r>
        <w:rPr>
          <w:rFonts w:hint="cs"/>
          <w:rtl/>
          <w:lang w:bidi="fa-IR"/>
        </w:rPr>
        <w:t>سؤال 2)</w:t>
      </w:r>
    </w:p>
    <w:p w:rsidR="00272882" w:rsidRDefault="00272882" w:rsidP="00272882">
      <w:pPr>
        <w:bidi/>
        <w:jc w:val="center"/>
        <w:rPr>
          <w:rtl/>
          <w:lang w:bidi="fa-IR"/>
        </w:rPr>
      </w:pPr>
      <w:r>
        <w:rPr>
          <w:noProof/>
        </w:rPr>
        <w:drawing>
          <wp:inline distT="0" distB="0" distL="0" distR="0" wp14:anchorId="4F7B7F50" wp14:editId="23273F15">
            <wp:extent cx="3934691" cy="311100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clrChange>
                        <a:clrFrom>
                          <a:srgbClr val="F0F0F0"/>
                        </a:clrFrom>
                        <a:clrTo>
                          <a:srgbClr val="F0F0F0">
                            <a:alpha val="0"/>
                          </a:srgbClr>
                        </a:clrTo>
                      </a:clrChange>
                    </a:blip>
                    <a:stretch>
                      <a:fillRect/>
                    </a:stretch>
                  </pic:blipFill>
                  <pic:spPr>
                    <a:xfrm>
                      <a:off x="0" y="0"/>
                      <a:ext cx="3954663" cy="3126795"/>
                    </a:xfrm>
                    <a:prstGeom prst="rect">
                      <a:avLst/>
                    </a:prstGeom>
                  </pic:spPr>
                </pic:pic>
              </a:graphicData>
            </a:graphic>
          </wp:inline>
        </w:drawing>
      </w:r>
    </w:p>
    <w:p w:rsidR="00272882" w:rsidRDefault="00272882" w:rsidP="00272882">
      <w:pPr>
        <w:bidi/>
        <w:rPr>
          <w:rFonts w:hint="cs"/>
          <w:b/>
          <w:bCs/>
          <w:u w:val="single"/>
          <w:rtl/>
          <w:lang w:bidi="fa-IR"/>
        </w:rPr>
      </w:pPr>
      <w:r>
        <w:rPr>
          <w:rFonts w:hint="cs"/>
          <w:b/>
          <w:bCs/>
          <w:u w:val="single"/>
          <w:rtl/>
          <w:lang w:bidi="fa-IR"/>
        </w:rPr>
        <w:t>توضیحات مهم در مورد روش محاسبه بازه‎های اطمینان</w:t>
      </w:r>
    </w:p>
    <w:p w:rsidR="00272882" w:rsidRDefault="00272882" w:rsidP="00272882">
      <w:pPr>
        <w:bidi/>
        <w:rPr>
          <w:rFonts w:hint="cs"/>
          <w:rtl/>
          <w:lang w:bidi="fa-IR"/>
        </w:rPr>
      </w:pPr>
      <w:r>
        <w:rPr>
          <w:rFonts w:hint="cs"/>
          <w:rtl/>
          <w:lang w:bidi="fa-IR"/>
        </w:rPr>
        <w:t>برای به دست آوردن بازه‎های اطمینان مربوط به هر نورون، ابتدا به روش زیر عمل کردیم:</w:t>
      </w:r>
    </w:p>
    <w:p w:rsidR="007C76C5" w:rsidRDefault="00272882" w:rsidP="007C76C5">
      <w:pPr>
        <w:bidi/>
        <w:jc w:val="both"/>
        <w:rPr>
          <w:rFonts w:eastAsiaTheme="minorEastAsia" w:hint="cs"/>
          <w:rtl/>
          <w:lang w:bidi="fa-IR"/>
        </w:rPr>
      </w:pPr>
      <w:r>
        <w:rPr>
          <w:rFonts w:hint="cs"/>
          <w:rtl/>
          <w:lang w:bidi="fa-IR"/>
        </w:rPr>
        <w:t xml:space="preserve">به تعداد زمان‎های اسپایک زدن نورون اصلی، زمان تصادفی با توزیع یکنواخت تولید کردیم و این کار را 20 مرتبه انجام دادیم. با استفاده از تابع </w:t>
      </w:r>
      <w:r>
        <w:rPr>
          <w:lang w:bidi="fa-IR"/>
        </w:rPr>
        <w:t>Func_StimuliExtraction</w:t>
      </w:r>
      <w:r>
        <w:rPr>
          <w:rFonts w:hint="cs"/>
          <w:rtl/>
          <w:lang w:bidi="fa-IR"/>
        </w:rPr>
        <w:t xml:space="preserve">، تحریک‎های متناظر با هر دنباله زمانی را به دست آوردیم. بنابراین </w:t>
      </w:r>
      <w:r w:rsidR="007C76C5">
        <w:rPr>
          <w:rFonts w:hint="cs"/>
          <w:rtl/>
          <w:lang w:bidi="fa-IR"/>
        </w:rPr>
        <w:t xml:space="preserve">در نهایت 20 دنباله تصادفی اسپایک به دست آوردیم که از هر کدام، یک ماتریس کوریلیشن تصادفی به دست می‎آید. به محاسبه مقادیر ویژه‎ی این 20 ماتریس و مرتب‎سازی آن‎ها، 20 مجموعه 256تایی از مقادیر ویژه به دست آوردیم. سپس برای محاسبه‎ی بازه اطمینان مربوط به مقدار ویژه </w:t>
      </w:r>
      <w:r w:rsidR="007C76C5">
        <w:rPr>
          <w:lang w:bidi="fa-IR"/>
        </w:rPr>
        <w:t>n</w:t>
      </w:r>
      <w:r w:rsidR="007C76C5">
        <w:rPr>
          <w:rFonts w:hint="cs"/>
          <w:rtl/>
          <w:lang w:bidi="fa-IR"/>
        </w:rPr>
        <w:t xml:space="preserve">ام از ماتریس کوریلیشن اصلی، به سراغ مقادیر ویژه </w:t>
      </w:r>
      <w:r w:rsidR="007C76C5">
        <w:rPr>
          <w:lang w:bidi="fa-IR"/>
        </w:rPr>
        <w:t>n</w:t>
      </w:r>
      <w:r w:rsidR="007C76C5">
        <w:rPr>
          <w:rFonts w:hint="cs"/>
          <w:rtl/>
          <w:lang w:bidi="fa-IR"/>
        </w:rPr>
        <w:t xml:space="preserve">ام 20 ماتریس کنترل رفته و میانگین و انحراف معیار این جامعه (جامعه‎ی </w:t>
      </w:r>
      <w:r w:rsidR="007C76C5">
        <w:rPr>
          <w:lang w:bidi="fa-IR"/>
        </w:rPr>
        <w:t>n</w:t>
      </w:r>
      <w:r w:rsidR="007C76C5">
        <w:rPr>
          <w:rFonts w:hint="cs"/>
          <w:rtl/>
          <w:lang w:bidi="fa-IR"/>
        </w:rPr>
        <w:t xml:space="preserve">امین مقدار ویژه که 20 نمونه از آن را در اختیار داریم) را حساب کردیم. سپس بازه اطمینان را به صورت </w:t>
      </w:r>
      <m:oMath>
        <m:r>
          <w:rPr>
            <w:rFonts w:ascii="Cambria Math" w:hAnsi="Cambria Math"/>
            <w:lang w:bidi="fa-IR"/>
          </w:rPr>
          <m:t>mean±10.4SD</m:t>
        </m:r>
      </m:oMath>
      <w:r w:rsidR="007C76C5">
        <w:rPr>
          <w:rFonts w:eastAsiaTheme="minorEastAsia" w:hint="cs"/>
          <w:rtl/>
          <w:lang w:bidi="fa-IR"/>
        </w:rPr>
        <w:t xml:space="preserve"> تعریف کردیم. این کار که منطقاً کار درستی به نظر می‎رسد، جواب مورد نظر را در اختیار ما نداد و بسیاری از نورون‎ها، دارای تعداد بسیار </w:t>
      </w:r>
      <w:r w:rsidR="007C76C5">
        <w:rPr>
          <w:rFonts w:eastAsiaTheme="minorEastAsia" w:hint="cs"/>
          <w:rtl/>
          <w:lang w:bidi="fa-IR"/>
        </w:rPr>
        <w:lastRenderedPageBreak/>
        <w:t>زیادی بردارویژه‎ی معنی‎دار شدند که با توجه به توضیحات مقاله و نیز مشاهده‎ی تصویر بردارهای ویژه، این نتیجه‎گیری به وضوح نادرست بود.</w:t>
      </w:r>
      <w:r w:rsidR="00581CDD">
        <w:rPr>
          <w:rFonts w:eastAsiaTheme="minorEastAsia" w:hint="cs"/>
          <w:rtl/>
          <w:lang w:bidi="fa-IR"/>
        </w:rPr>
        <w:t xml:space="preserve"> نمونه‎ای از نمودارهای به دست آمده در این وضعیت به شکل زیر است:</w:t>
      </w:r>
    </w:p>
    <w:p w:rsidR="00581CDD" w:rsidRDefault="00581CDD" w:rsidP="00581CDD">
      <w:pPr>
        <w:bidi/>
        <w:jc w:val="center"/>
        <w:rPr>
          <w:rFonts w:eastAsiaTheme="minorEastAsia"/>
          <w:lang w:bidi="fa-IR"/>
        </w:rPr>
      </w:pPr>
      <w:r>
        <w:rPr>
          <w:noProof/>
        </w:rPr>
        <w:drawing>
          <wp:inline distT="0" distB="0" distL="0" distR="0" wp14:anchorId="6FE2517B" wp14:editId="447C8A04">
            <wp:extent cx="3477491" cy="2787788"/>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clrChange>
                        <a:clrFrom>
                          <a:srgbClr val="F0F0F0"/>
                        </a:clrFrom>
                        <a:clrTo>
                          <a:srgbClr val="F0F0F0">
                            <a:alpha val="0"/>
                          </a:srgbClr>
                        </a:clrTo>
                      </a:clrChange>
                    </a:blip>
                    <a:stretch>
                      <a:fillRect/>
                    </a:stretch>
                  </pic:blipFill>
                  <pic:spPr>
                    <a:xfrm>
                      <a:off x="0" y="0"/>
                      <a:ext cx="3492706" cy="2799985"/>
                    </a:xfrm>
                    <a:prstGeom prst="rect">
                      <a:avLst/>
                    </a:prstGeom>
                  </pic:spPr>
                </pic:pic>
              </a:graphicData>
            </a:graphic>
          </wp:inline>
        </w:drawing>
      </w:r>
    </w:p>
    <w:p w:rsidR="00F47D45" w:rsidRDefault="00F47D45" w:rsidP="00F47D45">
      <w:pPr>
        <w:bidi/>
        <w:jc w:val="both"/>
        <w:rPr>
          <w:rFonts w:eastAsiaTheme="minorEastAsia"/>
          <w:rtl/>
          <w:lang w:bidi="fa-IR"/>
        </w:rPr>
      </w:pPr>
      <w:r>
        <w:rPr>
          <w:rFonts w:eastAsiaTheme="minorEastAsia" w:hint="cs"/>
          <w:rtl/>
          <w:lang w:bidi="fa-IR"/>
        </w:rPr>
        <w:t>در ادامه سعی کردیم این مشکل را بررسی کنیم و روش‎های متعددی را برای حل آن به کار بستیم.</w:t>
      </w:r>
    </w:p>
    <w:p w:rsidR="00F47D45" w:rsidRDefault="00F47D45" w:rsidP="00F47D45">
      <w:pPr>
        <w:pStyle w:val="ListParagraph"/>
        <w:numPr>
          <w:ilvl w:val="0"/>
          <w:numId w:val="4"/>
        </w:numPr>
        <w:bidi/>
        <w:jc w:val="both"/>
        <w:rPr>
          <w:rFonts w:eastAsiaTheme="minorEastAsia" w:hint="cs"/>
          <w:lang w:bidi="fa-IR"/>
        </w:rPr>
      </w:pPr>
      <w:r>
        <w:rPr>
          <w:rFonts w:eastAsiaTheme="minorEastAsia" w:hint="cs"/>
          <w:rtl/>
          <w:lang w:bidi="fa-IR"/>
        </w:rPr>
        <w:t>سعی کردیم برای محاسبه تعداد بردارویژه‎های معنی</w:t>
      </w:r>
      <w:r>
        <w:rPr>
          <w:rFonts w:eastAsiaTheme="minorEastAsia"/>
          <w:lang w:bidi="fa-IR"/>
        </w:rPr>
        <w:t>‎</w:t>
      </w:r>
      <w:r>
        <w:rPr>
          <w:rFonts w:eastAsiaTheme="minorEastAsia" w:hint="cs"/>
          <w:rtl/>
          <w:lang w:bidi="fa-IR"/>
        </w:rPr>
        <w:t xml:space="preserve">دار، از روش‎های دیگری که در پیاده‎سازی </w:t>
      </w:r>
      <w:r>
        <w:rPr>
          <w:rFonts w:eastAsiaTheme="minorEastAsia"/>
          <w:lang w:bidi="fa-IR"/>
        </w:rPr>
        <w:t>PCA</w:t>
      </w:r>
      <w:r>
        <w:rPr>
          <w:rFonts w:eastAsiaTheme="minorEastAsia" w:hint="cs"/>
          <w:rtl/>
          <w:lang w:bidi="fa-IR"/>
        </w:rPr>
        <w:t xml:space="preserve"> به کار می‎رود استفاده کنیم. به عنوان نمونه، یکی از این روش‎ها محاسبه مجموع مجذورات مقادیر ویژه با شروع از بزرگ‎ترین تا جایی است که 90 (یا 95 یا هر عدد مطلوب دیگری) درصد از کل این مجموع (انرژی) را دربر بگیرد. اما </w:t>
      </w:r>
      <w:r w:rsidR="00692F50">
        <w:rPr>
          <w:rFonts w:eastAsiaTheme="minorEastAsia" w:hint="cs"/>
          <w:rtl/>
          <w:lang w:bidi="fa-IR"/>
        </w:rPr>
        <w:t>نهایتاً نتیجه مطابق با انتظاراتمان نبود و تعداد بردار ویژه‎های معنی‎دار، بسیار زیاد شد.</w:t>
      </w:r>
    </w:p>
    <w:p w:rsidR="00692F50" w:rsidRDefault="00692F50" w:rsidP="00D4296B">
      <w:pPr>
        <w:pStyle w:val="ListParagraph"/>
        <w:numPr>
          <w:ilvl w:val="0"/>
          <w:numId w:val="4"/>
        </w:numPr>
        <w:bidi/>
        <w:jc w:val="both"/>
        <w:rPr>
          <w:rFonts w:eastAsiaTheme="minorEastAsia" w:hint="cs"/>
          <w:lang w:bidi="fa-IR"/>
        </w:rPr>
      </w:pPr>
      <w:r>
        <w:rPr>
          <w:rFonts w:eastAsiaTheme="minorEastAsia" w:hint="cs"/>
          <w:rtl/>
          <w:lang w:bidi="fa-IR"/>
        </w:rPr>
        <w:t>به نویسندگان مقاله ایمیل زدیم و در مورد عملکرد دقیقشان در مورد این بخش سوال کردیم که پاسخ</w:t>
      </w:r>
      <w:r w:rsidR="00D4296B">
        <w:rPr>
          <w:rFonts w:eastAsiaTheme="minorEastAsia" w:hint="cs"/>
          <w:rtl/>
          <w:lang w:bidi="fa-IR"/>
        </w:rPr>
        <w:t>شان کارآمد نبود. در مورد این پاسخ، در بخش اول قسمت پنجم صحبت کرده‎ایم.</w:t>
      </w:r>
    </w:p>
    <w:p w:rsidR="00692F50" w:rsidRDefault="00692F50" w:rsidP="00692F50">
      <w:pPr>
        <w:pStyle w:val="ListParagraph"/>
        <w:numPr>
          <w:ilvl w:val="0"/>
          <w:numId w:val="4"/>
        </w:numPr>
        <w:bidi/>
        <w:jc w:val="both"/>
        <w:rPr>
          <w:rFonts w:eastAsiaTheme="minorEastAsia"/>
          <w:lang w:bidi="fa-IR"/>
        </w:rPr>
      </w:pPr>
      <w:r>
        <w:rPr>
          <w:rFonts w:eastAsiaTheme="minorEastAsia" w:hint="cs"/>
          <w:rtl/>
          <w:lang w:bidi="fa-IR"/>
        </w:rPr>
        <w:t xml:space="preserve">با بررسی‎ای که روی </w:t>
      </w:r>
      <w:r>
        <w:rPr>
          <w:rFonts w:eastAsiaTheme="minorEastAsia" w:hint="cs"/>
          <w:u w:val="single"/>
          <w:rtl/>
          <w:lang w:bidi="fa-IR"/>
        </w:rPr>
        <w:t>طول دنباله‎ی تصادفی تولید شده برای تشکیل ماتریس‎های کوریلیشن</w:t>
      </w:r>
      <w:r>
        <w:rPr>
          <w:rFonts w:eastAsiaTheme="minorEastAsia" w:hint="cs"/>
          <w:rtl/>
          <w:lang w:bidi="fa-IR"/>
        </w:rPr>
        <w:t xml:space="preserve"> انجام دادیم، دیدیم که هر چقدر طول این دنباله تصادفی بیشتر می‎شود، مقدار واریانس‎های حاصل کوچک و کوچک‎تر می‎شود که این امری طبیعی است، چرا که به دلیل تصادفی بودن، هر قدر تعداد نمونه‎ها را زیاد کنیم، جامعه بیشتر ماهیت تصادفی خود را پیدا می‎کند و مقادیر ویژه معنی‎دار کوچک و کوچک‎تر شده و واریانس و میانگین جامعه‎ی مقادیر ویژه کمتر می‎شود. در این بررسی، مشاهده کردیم که برای عمده‎ی نورون‎ها، اگر تعداد اعضای دنباله تصادفی را کمتر کنیم، می‎توانیم به بازه‎های اطمینان مناسبی دست پیدا کنیم اما چون جواب واحدی برای تمامی نورون‎ها یافت نشد، از این کار صرف نظر کردیم.</w:t>
      </w:r>
    </w:p>
    <w:p w:rsidR="00806519" w:rsidRDefault="00806519" w:rsidP="00581CDD">
      <w:pPr>
        <w:pStyle w:val="ListParagraph"/>
        <w:numPr>
          <w:ilvl w:val="0"/>
          <w:numId w:val="4"/>
        </w:numPr>
        <w:bidi/>
        <w:jc w:val="both"/>
        <w:rPr>
          <w:rFonts w:eastAsiaTheme="minorEastAsia"/>
          <w:lang w:bidi="fa-IR"/>
        </w:rPr>
      </w:pPr>
      <w:r>
        <w:rPr>
          <w:rFonts w:eastAsiaTheme="minorEastAsia" w:hint="cs"/>
          <w:rtl/>
          <w:lang w:bidi="fa-IR"/>
        </w:rPr>
        <w:t xml:space="preserve">ایده‎ی دیگری که سعی به پیاده‎سازی آن کردیم، آن بود که بدون تغییر طول بازه‎ها، صرفا با </w:t>
      </w:r>
      <w:r w:rsidRPr="00806519">
        <w:rPr>
          <w:rFonts w:eastAsiaTheme="minorEastAsia" w:hint="cs"/>
          <w:u w:val="single"/>
          <w:rtl/>
          <w:lang w:bidi="fa-IR"/>
        </w:rPr>
        <w:t>جابجایی میانگین بازه‎ها با اندازه‎ای ثابت</w:t>
      </w:r>
      <w:r>
        <w:rPr>
          <w:rFonts w:eastAsiaTheme="minorEastAsia" w:hint="cs"/>
          <w:rtl/>
          <w:lang w:bidi="fa-IR"/>
        </w:rPr>
        <w:t xml:space="preserve"> به نقطه‎ی بالاتر، به نتیجه‎ی مطلوب برسیم اما این ایده نیز به جواب نرسید، چرا که شیب منحنی‎های مقادیر ویژه با شیب حرکت بازه اطمینان یکسان نبود و این کار باعث می‎شد که برخی مقادیر ویژه، از طرف دیگر بازه اطمینان خارج شوند.</w:t>
      </w:r>
    </w:p>
    <w:p w:rsidR="00581CDD" w:rsidRDefault="00581CDD" w:rsidP="00806519">
      <w:pPr>
        <w:pStyle w:val="ListParagraph"/>
        <w:numPr>
          <w:ilvl w:val="0"/>
          <w:numId w:val="4"/>
        </w:numPr>
        <w:bidi/>
        <w:jc w:val="both"/>
        <w:rPr>
          <w:rFonts w:eastAsiaTheme="minorEastAsia" w:hint="cs"/>
          <w:lang w:bidi="fa-IR"/>
        </w:rPr>
      </w:pPr>
      <w:r>
        <w:rPr>
          <w:rFonts w:eastAsiaTheme="minorEastAsia" w:hint="cs"/>
          <w:rtl/>
          <w:lang w:bidi="fa-IR"/>
        </w:rPr>
        <w:t>در ادامه سعی کردیم بازه‎ طول بازه‎های اطمینان را به نحوی تغییر دهیم که نتیجه‎ی مطلوب‎تری به دست آید. برای این کار، طول بازه اطمینان هر نورون را وابسته به مقادیر ویژه اصلی آن و داده‎های تصادفی در نظر گرفتیم و آن را به گونه‎ای در نظر گرفتیم که مقدار ویژه سوم درون بازه و در نزدیکی مرز آن واقع شود. البته می‎دانیم که این کار، به نوعی، حل کردن مسأله از آخر به اول است اما به ناچار، مجبور به انجام آن شدیم.</w:t>
      </w:r>
      <w:r w:rsidR="00806519">
        <w:rPr>
          <w:rFonts w:eastAsiaTheme="minorEastAsia" w:hint="cs"/>
          <w:rtl/>
          <w:lang w:bidi="fa-IR"/>
        </w:rPr>
        <w:t xml:space="preserve"> همچنین برای بهتر شدن نتیجه، مقدار مرکز بازه‎ها (میانگین‎های تصادفی) را نیز به سمت بالا جابجا کردیم، اما این بار بر خلاف بخش قبل، این جابجایی برای همه یکسان نبود و متناسب با مقدار خودشان و مقدارویژه متناظر انجام شد، به این ترتیب که مرکز هر بازه را به وسط محل مرکز اولیه آن و محل مقدار ویژه </w:t>
      </w:r>
      <w:r w:rsidR="00806519">
        <w:rPr>
          <w:rFonts w:eastAsiaTheme="minorEastAsia" w:hint="cs"/>
          <w:rtl/>
          <w:lang w:bidi="fa-IR"/>
        </w:rPr>
        <w:lastRenderedPageBreak/>
        <w:t>متناظر منتقل کردیم. به این ترتیب، نتایج مطلوبی حاصل شدند که در ادامه این گزارش مشاهده خواهید کرد. (البته می‎دانیم که این تغییرات، ارزش علمی این نتایج را بسیار پایین آورده‎اند.)</w:t>
      </w:r>
    </w:p>
    <w:p w:rsidR="007C76C5" w:rsidRDefault="00924CC8" w:rsidP="00924CC8">
      <w:pPr>
        <w:pStyle w:val="Heading2"/>
        <w:bidi/>
        <w:rPr>
          <w:rFonts w:hint="cs"/>
          <w:rtl/>
          <w:lang w:bidi="fa-IR"/>
        </w:rPr>
      </w:pPr>
      <w:r>
        <w:rPr>
          <w:rFonts w:hint="cs"/>
          <w:rtl/>
          <w:lang w:bidi="fa-IR"/>
        </w:rPr>
        <w:t>سؤال 3)</w:t>
      </w:r>
    </w:p>
    <w:p w:rsidR="00924CC8" w:rsidRDefault="00924CC8" w:rsidP="00924CC8">
      <w:pPr>
        <w:bidi/>
        <w:jc w:val="both"/>
        <w:rPr>
          <w:rFonts w:hint="cs"/>
          <w:rtl/>
          <w:lang w:bidi="fa-IR"/>
        </w:rPr>
      </w:pPr>
      <w:r>
        <w:rPr>
          <w:rFonts w:hint="cs"/>
          <w:rtl/>
          <w:lang w:bidi="fa-IR"/>
        </w:rPr>
        <w:t>داده‎های به دست آمده از دو سؤال قبلی، این را به ما نشان می‎دهد که در میان راستاهای پیدا شده در فضای تحریک‎ها، فقط چند راستای معنی‎دار وجود دارند و آن راستاها، بردارویژه‎هایی بامعنی دارند که در شکل مربوط به سؤال 1، دو نمونه از آن‎ها (</w:t>
      </w:r>
      <w:r>
        <w:rPr>
          <w:lang w:bidi="fa-IR"/>
        </w:rPr>
        <w:t>v1</w:t>
      </w:r>
      <w:r>
        <w:rPr>
          <w:rFonts w:hint="cs"/>
          <w:rtl/>
          <w:lang w:bidi="fa-IR"/>
        </w:rPr>
        <w:t xml:space="preserve"> و </w:t>
      </w:r>
      <w:r>
        <w:rPr>
          <w:lang w:bidi="fa-IR"/>
        </w:rPr>
        <w:t>v2</w:t>
      </w:r>
      <w:r>
        <w:rPr>
          <w:rFonts w:hint="cs"/>
          <w:rtl/>
          <w:lang w:bidi="fa-IR"/>
        </w:rPr>
        <w:t>) قابل مشاهده هستند. از طرفی، سایر بردارویژه‎ها ارزش خاصی ندارند و می‎توانیم برای کاهش بُعد مسأله و سادگی، آن‎ها را در نظر نگیریم و می‎دانیم که اطلاعات زیادی را از دست نمی‎دهیم. در واقع، این بردارهای بامعنی، متناظر با مقادیر ویژه بزرگ هستند، چرا که بزرگی مقادیر ویژه، نشانگر پراکندگی اطلاعات در راستای بردارویژه‎های متناظر است و این بدان معنی است که این راستا، اطلاعات زیادی دربر دارد و در مقابل، راستاهایی با مقادیر ویژه کوچک، پراکندگی کمی دارند و اطلاعات زیادی در آن‎ها وجود ندارد.</w:t>
      </w:r>
    </w:p>
    <w:p w:rsidR="00924CC8" w:rsidRDefault="00924CC8" w:rsidP="00E35B5D">
      <w:pPr>
        <w:bidi/>
        <w:jc w:val="both"/>
        <w:rPr>
          <w:rtl/>
          <w:lang w:bidi="fa-IR"/>
        </w:rPr>
      </w:pPr>
      <w:r>
        <w:rPr>
          <w:rFonts w:hint="cs"/>
          <w:rtl/>
          <w:lang w:bidi="fa-IR"/>
        </w:rPr>
        <w:t>بازه‎های اطمینان بدست آمده در سؤال 2 نیز همین مسأله را تأیید می‎کنند</w:t>
      </w:r>
      <w:r w:rsidR="00E35B5D">
        <w:rPr>
          <w:rFonts w:hint="cs"/>
          <w:rtl/>
          <w:lang w:bidi="fa-IR"/>
        </w:rPr>
        <w:t>. یعنی فقط مقادیر ویژه‎ای ارزشمند هستند (و دارای بردارویژه معنی</w:t>
      </w:r>
      <w:r w:rsidR="00E35B5D">
        <w:rPr>
          <w:lang w:bidi="fa-IR"/>
        </w:rPr>
        <w:t>‎</w:t>
      </w:r>
      <w:r w:rsidR="00E35B5D">
        <w:rPr>
          <w:rFonts w:hint="cs"/>
          <w:rtl/>
          <w:lang w:bidi="fa-IR"/>
        </w:rPr>
        <w:t>دار می‎باشند) که به شکل قابل قبولی از دیگران بزرگ‎تر باشند و خارج از بازه اطمینان تعیین شده قرار بگیرند.</w:t>
      </w:r>
    </w:p>
    <w:p w:rsidR="0063675E" w:rsidRDefault="0063675E" w:rsidP="0063675E">
      <w:pPr>
        <w:pStyle w:val="Heading2"/>
        <w:bidi/>
        <w:rPr>
          <w:rFonts w:hint="cs"/>
          <w:rtl/>
          <w:lang w:bidi="fa-IR"/>
        </w:rPr>
      </w:pPr>
      <w:r>
        <w:rPr>
          <w:rFonts w:hint="cs"/>
          <w:rtl/>
          <w:lang w:bidi="fa-IR"/>
        </w:rPr>
        <w:t>سؤال 4)</w:t>
      </w:r>
    </w:p>
    <w:p w:rsidR="0063675E" w:rsidRDefault="0063675E" w:rsidP="0063675E">
      <w:pPr>
        <w:bidi/>
        <w:rPr>
          <w:rtl/>
          <w:lang w:bidi="fa-IR"/>
        </w:rPr>
      </w:pPr>
    </w:p>
    <w:p w:rsidR="0063675E" w:rsidRPr="0063675E" w:rsidRDefault="0063675E" w:rsidP="0063675E">
      <w:pPr>
        <w:bidi/>
        <w:rPr>
          <w:rFonts w:hint="cs"/>
          <w:rtl/>
          <w:lang w:bidi="fa-IR"/>
        </w:rPr>
      </w:pPr>
      <w:r>
        <w:rPr>
          <w:noProof/>
        </w:rPr>
        <w:drawing>
          <wp:inline distT="0" distB="0" distL="0" distR="0" wp14:anchorId="50820F1E" wp14:editId="288ADB06">
            <wp:extent cx="3210820" cy="267919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clrChange>
                        <a:clrFrom>
                          <a:srgbClr val="F0F0F0"/>
                        </a:clrFrom>
                        <a:clrTo>
                          <a:srgbClr val="F0F0F0">
                            <a:alpha val="0"/>
                          </a:srgbClr>
                        </a:clrTo>
                      </a:clrChange>
                    </a:blip>
                    <a:stretch>
                      <a:fillRect/>
                    </a:stretch>
                  </pic:blipFill>
                  <pic:spPr>
                    <a:xfrm>
                      <a:off x="0" y="0"/>
                      <a:ext cx="3210820" cy="2679192"/>
                    </a:xfrm>
                    <a:prstGeom prst="rect">
                      <a:avLst/>
                    </a:prstGeom>
                  </pic:spPr>
                </pic:pic>
              </a:graphicData>
            </a:graphic>
          </wp:inline>
        </w:drawing>
      </w:r>
      <w:r>
        <w:rPr>
          <w:rFonts w:hint="cs"/>
          <w:noProof/>
          <w:rtl/>
        </w:rPr>
        <w:t xml:space="preserve">  </w:t>
      </w:r>
      <w:r w:rsidRPr="0063675E">
        <w:rPr>
          <w:noProof/>
        </w:rPr>
        <w:t xml:space="preserve"> </w:t>
      </w:r>
      <w:r>
        <w:rPr>
          <w:noProof/>
        </w:rPr>
        <w:drawing>
          <wp:inline distT="0" distB="0" distL="0" distR="0" wp14:anchorId="79A5C7BA" wp14:editId="67EC2E24">
            <wp:extent cx="3279119" cy="26833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clrChange>
                        <a:clrFrom>
                          <a:srgbClr val="F0F0F0"/>
                        </a:clrFrom>
                        <a:clrTo>
                          <a:srgbClr val="F0F0F0">
                            <a:alpha val="0"/>
                          </a:srgbClr>
                        </a:clrTo>
                      </a:clrChange>
                    </a:blip>
                    <a:stretch>
                      <a:fillRect/>
                    </a:stretch>
                  </pic:blipFill>
                  <pic:spPr>
                    <a:xfrm>
                      <a:off x="0" y="0"/>
                      <a:ext cx="3295244" cy="2696591"/>
                    </a:xfrm>
                    <a:prstGeom prst="rect">
                      <a:avLst/>
                    </a:prstGeom>
                  </pic:spPr>
                </pic:pic>
              </a:graphicData>
            </a:graphic>
          </wp:inline>
        </w:drawing>
      </w:r>
    </w:p>
    <w:p w:rsidR="00272882" w:rsidRDefault="007C76C5" w:rsidP="0063675E">
      <w:pPr>
        <w:bidi/>
        <w:jc w:val="center"/>
        <w:rPr>
          <w:rtl/>
          <w:lang w:bidi="fa-IR"/>
        </w:rPr>
      </w:pPr>
      <w:r>
        <w:rPr>
          <w:noProof/>
        </w:rPr>
        <w:lastRenderedPageBreak/>
        <w:drawing>
          <wp:inline distT="0" distB="0" distL="0" distR="0" wp14:anchorId="4A6078CD" wp14:editId="15C449B2">
            <wp:extent cx="4204854" cy="3296398"/>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clrChange>
                        <a:clrFrom>
                          <a:srgbClr val="F0F0F0"/>
                        </a:clrFrom>
                        <a:clrTo>
                          <a:srgbClr val="F0F0F0">
                            <a:alpha val="0"/>
                          </a:srgbClr>
                        </a:clrTo>
                      </a:clrChange>
                    </a:blip>
                    <a:stretch>
                      <a:fillRect/>
                    </a:stretch>
                  </pic:blipFill>
                  <pic:spPr>
                    <a:xfrm>
                      <a:off x="0" y="0"/>
                      <a:ext cx="4211608" cy="3301693"/>
                    </a:xfrm>
                    <a:prstGeom prst="rect">
                      <a:avLst/>
                    </a:prstGeom>
                  </pic:spPr>
                </pic:pic>
              </a:graphicData>
            </a:graphic>
          </wp:inline>
        </w:drawing>
      </w:r>
    </w:p>
    <w:p w:rsidR="0063675E" w:rsidRDefault="00CF3A8C" w:rsidP="00DA3CC0">
      <w:pPr>
        <w:bidi/>
        <w:jc w:val="both"/>
        <w:rPr>
          <w:rFonts w:hint="cs"/>
          <w:rtl/>
          <w:lang w:bidi="fa-IR"/>
        </w:rPr>
      </w:pPr>
      <w:r>
        <w:rPr>
          <w:rFonts w:hint="cs"/>
          <w:rtl/>
          <w:lang w:bidi="fa-IR"/>
        </w:rPr>
        <w:t xml:space="preserve">هیستوگرام‎های فوق، از نظر مفهومی مشابه هیستوگرام موجود در بخش 3-3 هستند. ابتدا هیستوگرام دوبعدی را در نظر بگیرید. این در این شکل، دو توزیع به صورت هم‎زمان رسم شده است که یکی مربوط به داده‎های تصادفی </w:t>
      </w:r>
      <w:r>
        <w:rPr>
          <w:lang w:bidi="fa-IR"/>
        </w:rPr>
        <w:t>(control)</w:t>
      </w:r>
      <w:r>
        <w:rPr>
          <w:rFonts w:hint="cs"/>
          <w:rtl/>
          <w:lang w:bidi="fa-IR"/>
        </w:rPr>
        <w:t xml:space="preserve"> و دیگری مربوط به داده‎های اصلی </w:t>
      </w:r>
      <w:r>
        <w:rPr>
          <w:lang w:bidi="fa-IR"/>
        </w:rPr>
        <w:t>(spike)</w:t>
      </w:r>
      <w:r>
        <w:rPr>
          <w:rFonts w:hint="cs"/>
          <w:rtl/>
          <w:lang w:bidi="fa-IR"/>
        </w:rPr>
        <w:t xml:space="preserve"> هستند. این شکل، نشان می‎دهد که این دو توزیع چه وضعیت نسبت به هم دارند. محورهای افقی، در واقع راستاهای </w:t>
      </w:r>
      <w:r>
        <w:rPr>
          <w:lang w:bidi="fa-IR"/>
        </w:rPr>
        <w:t>v1</w:t>
      </w:r>
      <w:r>
        <w:rPr>
          <w:rFonts w:hint="cs"/>
          <w:rtl/>
          <w:lang w:bidi="fa-IR"/>
        </w:rPr>
        <w:t xml:space="preserve"> و </w:t>
      </w:r>
      <w:r>
        <w:rPr>
          <w:lang w:bidi="fa-IR"/>
        </w:rPr>
        <w:t>v2</w:t>
      </w:r>
      <w:r>
        <w:rPr>
          <w:rFonts w:hint="cs"/>
          <w:rtl/>
          <w:lang w:bidi="fa-IR"/>
        </w:rPr>
        <w:t xml:space="preserve"> هستند که تحریک‎های منجر به اسپایک و تحریک‎های تصادفی روی این دو راستا تصویر شده اند و این نمودار را تشکیل داده اند. مفهوم </w:t>
      </w:r>
      <w:r w:rsidR="00DA3CC0">
        <w:rPr>
          <w:rFonts w:hint="cs"/>
          <w:rtl/>
          <w:lang w:bidi="fa-IR"/>
        </w:rPr>
        <w:t>رسم این دو نمودار روی یک تصویر و مقایسه‎ی آن‎ها</w:t>
      </w:r>
      <w:r>
        <w:rPr>
          <w:rFonts w:hint="cs"/>
          <w:rtl/>
          <w:lang w:bidi="fa-IR"/>
        </w:rPr>
        <w:t xml:space="preserve">، </w:t>
      </w:r>
      <w:r w:rsidR="00DA3CC0">
        <w:rPr>
          <w:rFonts w:hint="cs"/>
          <w:rtl/>
          <w:lang w:bidi="fa-IR"/>
        </w:rPr>
        <w:t>این</w:t>
      </w:r>
      <w:r>
        <w:rPr>
          <w:rFonts w:hint="cs"/>
          <w:rtl/>
          <w:lang w:bidi="fa-IR"/>
        </w:rPr>
        <w:t xml:space="preserve"> است که </w:t>
      </w:r>
      <w:r w:rsidR="00DA3CC0" w:rsidRPr="00DA3CC0">
        <w:rPr>
          <w:rFonts w:hint="cs"/>
          <w:u w:val="single"/>
          <w:rtl/>
          <w:lang w:bidi="fa-IR"/>
        </w:rPr>
        <w:t>وضعیت یک تحریک، نسبت به این دو راستا چگونه باشد تا منجر به اسپایک بشود، یا نشود</w:t>
      </w:r>
      <w:r w:rsidR="00DA3CC0">
        <w:rPr>
          <w:rFonts w:hint="cs"/>
          <w:rtl/>
          <w:lang w:bidi="fa-IR"/>
        </w:rPr>
        <w:t xml:space="preserve">. به عنوان نمونه، می‎بینید که قله‎ی هیستوگرام نارنجی رنگ </w:t>
      </w:r>
      <w:r w:rsidR="00DA3CC0">
        <w:rPr>
          <w:lang w:bidi="fa-IR"/>
        </w:rPr>
        <w:t>(control)</w:t>
      </w:r>
      <w:r w:rsidR="00DA3CC0">
        <w:rPr>
          <w:rFonts w:hint="cs"/>
          <w:rtl/>
          <w:lang w:bidi="fa-IR"/>
        </w:rPr>
        <w:t xml:space="preserve"> تقریبا در نقطه </w:t>
      </w:r>
      <w:r w:rsidR="00DA3CC0">
        <w:rPr>
          <w:lang w:bidi="fa-IR"/>
        </w:rPr>
        <w:t>(0,0)</w:t>
      </w:r>
      <w:r w:rsidR="00DA3CC0">
        <w:rPr>
          <w:rFonts w:hint="cs"/>
          <w:rtl/>
          <w:lang w:bidi="fa-IR"/>
        </w:rPr>
        <w:t xml:space="preserve"> واقع است. با توجه به این که در حقیقت، مقادیر روی محورها، حاصل‎ضرب داخلی تحریک‎ها در </w:t>
      </w:r>
      <w:r w:rsidR="00DA3CC0">
        <w:rPr>
          <w:lang w:bidi="fa-IR"/>
        </w:rPr>
        <w:t>v1</w:t>
      </w:r>
      <w:r w:rsidR="00DA3CC0">
        <w:rPr>
          <w:rFonts w:hint="cs"/>
          <w:rtl/>
          <w:lang w:bidi="fa-IR"/>
        </w:rPr>
        <w:t xml:space="preserve"> و </w:t>
      </w:r>
      <w:r w:rsidR="00DA3CC0">
        <w:rPr>
          <w:lang w:bidi="fa-IR"/>
        </w:rPr>
        <w:t>v2</w:t>
      </w:r>
      <w:r w:rsidR="00DA3CC0">
        <w:rPr>
          <w:rFonts w:hint="cs"/>
          <w:rtl/>
          <w:lang w:bidi="fa-IR"/>
        </w:rPr>
        <w:t xml:space="preserve"> هستند، نقطه </w:t>
      </w:r>
      <w:r w:rsidR="00DA3CC0">
        <w:rPr>
          <w:lang w:bidi="fa-IR"/>
        </w:rPr>
        <w:t>(0,0)</w:t>
      </w:r>
      <w:r w:rsidR="00DA3CC0">
        <w:rPr>
          <w:rFonts w:hint="cs"/>
          <w:rtl/>
          <w:lang w:bidi="fa-IR"/>
        </w:rPr>
        <w:t xml:space="preserve"> راستایی را نشان می‎دهد که هم بر </w:t>
      </w:r>
      <w:r w:rsidR="00DA3CC0">
        <w:rPr>
          <w:lang w:bidi="fa-IR"/>
        </w:rPr>
        <w:t>v1</w:t>
      </w:r>
      <w:r w:rsidR="00DA3CC0">
        <w:rPr>
          <w:rFonts w:hint="cs"/>
          <w:rtl/>
          <w:lang w:bidi="fa-IR"/>
        </w:rPr>
        <w:t xml:space="preserve"> و هم بر </w:t>
      </w:r>
      <w:r w:rsidR="00DA3CC0">
        <w:rPr>
          <w:lang w:bidi="fa-IR"/>
        </w:rPr>
        <w:t>v2</w:t>
      </w:r>
      <w:r w:rsidR="00DA3CC0">
        <w:rPr>
          <w:rFonts w:hint="cs"/>
          <w:rtl/>
          <w:lang w:bidi="fa-IR"/>
        </w:rPr>
        <w:t xml:space="preserve"> عمود است. می‎بینیم که در چنین راستایی، اختلاف تحریک‎های منجر به اسپایک و تحریک‎های تصادفی تقریبا به ماکزیمم خود می‎رسد و این یعنی اگر یک تحریک نامشخص در این نقطه داشته باشیم، با احتمال بسیار زیاد، منجر به اسپایک نیست و احتمال بیشتری دارد که جزء هیستوگرام نارنجی باشد تا هیستوگرام آبی. به همین ترتیب، در هر نقطه دلخواه از این هیستوگرام سه‎بعدی، می‎توان وضعیت دو توزیع منجر به اسپایک و غیرمنجر به اسپایک را مشاهده کرد و آن‎ها را مقایسه نمود.</w:t>
      </w:r>
    </w:p>
    <w:p w:rsidR="00DA3CC0" w:rsidRDefault="00DA3CC0" w:rsidP="00DA3CC0">
      <w:pPr>
        <w:bidi/>
        <w:jc w:val="both"/>
        <w:rPr>
          <w:lang w:bidi="fa-IR"/>
        </w:rPr>
      </w:pPr>
      <w:r>
        <w:rPr>
          <w:rFonts w:hint="cs"/>
          <w:rtl/>
          <w:lang w:bidi="fa-IR"/>
        </w:rPr>
        <w:t>دو هیستوگرام دو بعدی دیگر که در بالای هیستوگرام سه بعدی مشاهده می‎کنید، یکی مربوط به تصویر تحریک</w:t>
      </w:r>
      <w:r>
        <w:rPr>
          <w:lang w:bidi="fa-IR"/>
        </w:rPr>
        <w:t>‎</w:t>
      </w:r>
      <w:r>
        <w:rPr>
          <w:rFonts w:hint="cs"/>
          <w:rtl/>
          <w:lang w:bidi="fa-IR"/>
        </w:rPr>
        <w:t xml:space="preserve">های منجر، و غیرمنجر به اسپایک روی </w:t>
      </w:r>
      <w:r>
        <w:rPr>
          <w:lang w:bidi="fa-IR"/>
        </w:rPr>
        <w:t>v1</w:t>
      </w:r>
      <w:r>
        <w:rPr>
          <w:rFonts w:hint="cs"/>
          <w:rtl/>
          <w:lang w:bidi="fa-IR"/>
        </w:rPr>
        <w:t xml:space="preserve"> و دیگری بر روی </w:t>
      </w:r>
      <w:r>
        <w:rPr>
          <w:lang w:bidi="fa-IR"/>
        </w:rPr>
        <w:t>v2</w:t>
      </w:r>
      <w:r>
        <w:rPr>
          <w:rFonts w:hint="cs"/>
          <w:rtl/>
          <w:lang w:bidi="fa-IR"/>
        </w:rPr>
        <w:t xml:space="preserve"> است. به تعبیری، این دو هیستوگرام، همان شکل سه‎بعدی هستند که روی یکی از بعدهای خود جمع شده (انتگرال گرفته شده) است. مفهوم این دو هیستوگرام نیز مشابه بخش 3-3 است، یعنی مقایسه ارتباط تحریک‎های منجر به اسپایک و تحریک‎های غیرمنجر به اسپایک با راستای </w:t>
      </w:r>
      <w:r>
        <w:rPr>
          <w:lang w:bidi="fa-IR"/>
        </w:rPr>
        <w:t>v2</w:t>
      </w:r>
      <w:r>
        <w:rPr>
          <w:rFonts w:hint="cs"/>
          <w:rtl/>
          <w:lang w:bidi="fa-IR"/>
        </w:rPr>
        <w:t xml:space="preserve"> و </w:t>
      </w:r>
      <w:r>
        <w:rPr>
          <w:lang w:bidi="fa-IR"/>
        </w:rPr>
        <w:t>v3</w:t>
      </w:r>
      <w:r>
        <w:rPr>
          <w:rFonts w:hint="cs"/>
          <w:rtl/>
          <w:lang w:bidi="fa-IR"/>
        </w:rPr>
        <w:t xml:space="preserve">، که هر چقدر دو نمودار (که بر روی یک شکل رسم شده اند) بیشتر از هم جدا باشند، نشان می‎دهد که راستای مربوطه، توانایی بیشتری در جداکردن این دو گونه تحریک دارد. این حرف در مورد شکل سه‎بعدی نیز برقرار است و هرچقدر دو هیستوگرام سه‎بعدی اسپایک و کنترل بیشتر از هم جدا باشند، می‎توان گفت که راستاهای </w:t>
      </w:r>
      <w:r>
        <w:rPr>
          <w:lang w:bidi="fa-IR"/>
        </w:rPr>
        <w:t>v1</w:t>
      </w:r>
      <w:r>
        <w:rPr>
          <w:rFonts w:hint="cs"/>
          <w:rtl/>
          <w:lang w:bidi="fa-IR"/>
        </w:rPr>
        <w:t xml:space="preserve"> و </w:t>
      </w:r>
      <w:r>
        <w:rPr>
          <w:lang w:bidi="fa-IR"/>
        </w:rPr>
        <w:t>v2</w:t>
      </w:r>
      <w:r>
        <w:rPr>
          <w:rFonts w:hint="cs"/>
          <w:rtl/>
          <w:lang w:bidi="fa-IR"/>
        </w:rPr>
        <w:t>، در کنار هم، به شکل مناسب‎تری می‎توانند تحریک‎ها را جدا کنند و می‎توانیم با داشتن تحریک و این دو راستا، در مورد اسپایک زدن یا نزدن در اثر آن تحریک صحبت کنیم.</w:t>
      </w:r>
    </w:p>
    <w:p w:rsidR="00143C99" w:rsidRDefault="00143C99" w:rsidP="00143C99">
      <w:pPr>
        <w:bidi/>
        <w:jc w:val="both"/>
        <w:rPr>
          <w:rFonts w:hint="cs"/>
          <w:rtl/>
          <w:lang w:bidi="fa-IR"/>
        </w:rPr>
      </w:pPr>
      <w:r>
        <w:rPr>
          <w:rFonts w:hint="cs"/>
          <w:rtl/>
          <w:lang w:bidi="fa-IR"/>
        </w:rPr>
        <w:t xml:space="preserve">بنابراین، دیدیم که مفهوم این کار با بخش 3-3 و عملی که برای </w:t>
      </w:r>
      <w:r>
        <w:rPr>
          <w:lang w:bidi="fa-IR"/>
        </w:rPr>
        <w:t>STA</w:t>
      </w:r>
      <w:r>
        <w:rPr>
          <w:rFonts w:hint="cs"/>
          <w:rtl/>
          <w:lang w:bidi="fa-IR"/>
        </w:rPr>
        <w:t xml:space="preserve"> انجام دادیم، کاملاً مشابه است. تفاوت این دو بخش آن جاست که در قسمت 3-3، ما یک راستا را به عنوان راستای تصمیم‎گیرنده انتخاب کردیم که همان راستای </w:t>
      </w:r>
      <w:r>
        <w:rPr>
          <w:lang w:bidi="fa-IR"/>
        </w:rPr>
        <w:t>STA</w:t>
      </w:r>
      <w:r>
        <w:rPr>
          <w:rFonts w:hint="cs"/>
          <w:rtl/>
          <w:lang w:bidi="fa-IR"/>
        </w:rPr>
        <w:t xml:space="preserve"> بود؛ اما در این بخش، ادعا </w:t>
      </w:r>
      <w:r>
        <w:rPr>
          <w:rFonts w:hint="cs"/>
          <w:rtl/>
          <w:lang w:bidi="fa-IR"/>
        </w:rPr>
        <w:lastRenderedPageBreak/>
        <w:t xml:space="preserve">می‎کنیم که یک راستا به تنهایی نمی‎تواند همه اطلاعات را در بر بگیرد و چند (دو) راستا، می‎توانند این عمل را انجام بدهند و بنابراین، داده‎ها را در دو راستا تصویر می‎کنیم و به مقایسه تحریک‎های منجر به اسپایک و تحریک‎های بی‎اثر می‎پردازیم. </w:t>
      </w:r>
    </w:p>
    <w:p w:rsidR="00143C99" w:rsidRDefault="00143C99" w:rsidP="00143C99">
      <w:pPr>
        <w:bidi/>
        <w:jc w:val="both"/>
        <w:rPr>
          <w:rtl/>
          <w:lang w:bidi="fa-IR"/>
        </w:rPr>
      </w:pPr>
      <w:r>
        <w:rPr>
          <w:rFonts w:hint="cs"/>
          <w:rtl/>
          <w:lang w:bidi="fa-IR"/>
        </w:rPr>
        <w:t>این که این ادعا چقدر صحیح است، در بخش‎های بعدی بیشتر مورد بررسی قرار می‎گیرد.</w:t>
      </w:r>
    </w:p>
    <w:p w:rsidR="00D73BD6" w:rsidRDefault="00D73BD6" w:rsidP="00D73BD6">
      <w:pPr>
        <w:pStyle w:val="Heading2"/>
        <w:bidi/>
        <w:rPr>
          <w:rFonts w:hint="cs"/>
          <w:rtl/>
          <w:lang w:bidi="fa-IR"/>
        </w:rPr>
      </w:pPr>
      <w:r>
        <w:rPr>
          <w:rFonts w:hint="cs"/>
          <w:rtl/>
          <w:lang w:bidi="fa-IR"/>
        </w:rPr>
        <w:t>سؤال 5)</w:t>
      </w:r>
    </w:p>
    <w:p w:rsidR="00D73BD6" w:rsidRDefault="00D73BD6" w:rsidP="009934CE">
      <w:pPr>
        <w:bidi/>
        <w:jc w:val="both"/>
        <w:rPr>
          <w:rFonts w:hint="cs"/>
          <w:rtl/>
          <w:lang w:bidi="fa-IR"/>
        </w:rPr>
      </w:pPr>
      <w:r>
        <w:rPr>
          <w:rFonts w:hint="cs"/>
          <w:rtl/>
          <w:lang w:bidi="fa-IR"/>
        </w:rPr>
        <w:t xml:space="preserve">بخش عمده‎ی جواب این سؤال را می‎توانید در توضیحات مربوط به سؤال قبل جستجو کنید. در واقع، مطابق با توضیحات که در بخش قبل دادیم، می‎خواهیم روشی انتخاب کنیم که با داشتن یک تحریک نامشخص، تصمیم بگیریم که آیا این تحریک منجر به اسپایک می‎شود یا نه. برای این کار به هیستوگرام دو بعدی بخش قبل مراجعه می‎کنیم. تحریک داده شده را روی دو (یا چند) راستای معنی‎دار تصویر می‎کنیم. فرض کنید دو راستای معنی‎دار داشته باشیم. در این صورت تصویر آن روی </w:t>
      </w:r>
      <w:r>
        <w:rPr>
          <w:lang w:bidi="fa-IR"/>
        </w:rPr>
        <w:t>v1</w:t>
      </w:r>
      <w:r>
        <w:rPr>
          <w:rFonts w:hint="cs"/>
          <w:rtl/>
          <w:lang w:bidi="fa-IR"/>
        </w:rPr>
        <w:t xml:space="preserve"> و </w:t>
      </w:r>
      <w:r>
        <w:rPr>
          <w:lang w:bidi="fa-IR"/>
        </w:rPr>
        <w:t>v2</w:t>
      </w:r>
      <w:r>
        <w:rPr>
          <w:rFonts w:hint="cs"/>
          <w:rtl/>
          <w:lang w:bidi="fa-IR"/>
        </w:rPr>
        <w:t xml:space="preserve">، دوتایی مرتبی مثل </w:t>
      </w:r>
      <w:r w:rsidR="009934CE">
        <w:rPr>
          <w:lang w:bidi="fa-IR"/>
        </w:rPr>
        <w:t>(z1,z2)</w:t>
      </w:r>
      <w:r w:rsidR="009934CE">
        <w:rPr>
          <w:rFonts w:hint="cs"/>
          <w:rtl/>
          <w:lang w:bidi="fa-IR"/>
        </w:rPr>
        <w:t xml:space="preserve"> به ما می‎دهد. باید ببینیم که در نقطه متناظر </w:t>
      </w:r>
      <w:r w:rsidR="009934CE">
        <w:rPr>
          <w:lang w:bidi="fa-IR"/>
        </w:rPr>
        <w:t>(z1,z2)</w:t>
      </w:r>
      <w:r w:rsidR="009934CE">
        <w:rPr>
          <w:rFonts w:hint="cs"/>
          <w:rtl/>
          <w:lang w:bidi="fa-IR"/>
        </w:rPr>
        <w:t xml:space="preserve"> در هیستوگرام بخش قبل، کدام یک از دو دسته‎ی </w:t>
      </w:r>
      <w:r w:rsidR="009934CE">
        <w:rPr>
          <w:lang w:bidi="fa-IR"/>
        </w:rPr>
        <w:t>spike</w:t>
      </w:r>
      <w:r w:rsidR="009934CE">
        <w:rPr>
          <w:rFonts w:hint="cs"/>
          <w:rtl/>
          <w:lang w:bidi="fa-IR"/>
        </w:rPr>
        <w:t xml:space="preserve"> یا </w:t>
      </w:r>
      <w:r w:rsidR="009934CE">
        <w:rPr>
          <w:lang w:bidi="fa-IR"/>
        </w:rPr>
        <w:t>control</w:t>
      </w:r>
      <w:r w:rsidR="009934CE">
        <w:rPr>
          <w:rFonts w:hint="cs"/>
          <w:rtl/>
          <w:lang w:bidi="fa-IR"/>
        </w:rPr>
        <w:t xml:space="preserve"> مقادیر بیشتری داشته‎اند. فرض کنید که تحریک‎های منجر به اسپایک در این نقطه مقدار بیشتری دارند. در این صورت می‎توانیم بگوییم </w:t>
      </w:r>
      <w:r w:rsidR="009934CE">
        <w:rPr>
          <w:rFonts w:hint="cs"/>
          <w:u w:val="single"/>
          <w:rtl/>
          <w:lang w:bidi="fa-IR"/>
        </w:rPr>
        <w:t>احتمال آن که چنین تحریکی منجر به اسپایک شود، بیشتر از آن است که منجر به اسپایک نشود.</w:t>
      </w:r>
      <w:r w:rsidR="009934CE">
        <w:rPr>
          <w:rFonts w:hint="cs"/>
          <w:rtl/>
          <w:lang w:bidi="fa-IR"/>
        </w:rPr>
        <w:t xml:space="preserve"> بنابراین تصمیم‎گیری خود را بر مبنای این احتمال گذاشته و به عنوان جواب نهایی، اعلام می‎کنیم که این تحریک منجر به اسپایک می‎شود. حال، با توجه به این توضیحات، واضح است که برای آن که یک ملاک کلی برای تشخیص اسپایک بیابیم، باید تلافی دو منحنی را حساب کنیم که با فرض گوسی بودن هر دو، می‎توانیم با داشتن میانگین و واریانس و ضریب همبستگی خطی مربوط به هر دو توزیع، محل تلاقی آن‎ها را حساب کنیم و شرط اسپایک زدن را اعلام نماییم.</w:t>
      </w:r>
    </w:p>
    <w:p w:rsidR="009934CE" w:rsidRDefault="009934CE" w:rsidP="009934CE">
      <w:pPr>
        <w:bidi/>
        <w:jc w:val="both"/>
        <w:rPr>
          <w:rFonts w:hint="cs"/>
          <w:rtl/>
          <w:lang w:bidi="fa-IR"/>
        </w:rPr>
      </w:pPr>
      <w:r>
        <w:rPr>
          <w:rFonts w:hint="cs"/>
          <w:rtl/>
          <w:lang w:bidi="fa-IR"/>
        </w:rPr>
        <w:t>برای آن که ببینیم این روش چقدر موفق عمل کرده، باید ببینیم چند درصد از تحریک‎هایی که منجر به اسپایک شده اند را به درستی تشخیص می‎دهد. برای این کار، می‌توان همان‎طور که گفته شد، محل تلاقی دو توزیع را پیدا کرد. کار دیگری که می‎توان انجام داد و ما نیز در کد ارائه شده چنین کرده‎ایم، آن است که مقدار دو توزیع را در نقطه متناظر با هر تحریک محاسبه کنیم و هر کدام بیشتر بود، تحریک را در آن دسته لحاظ کنیم.</w:t>
      </w:r>
    </w:p>
    <w:p w:rsidR="009934CE" w:rsidRDefault="009934CE" w:rsidP="009934CE">
      <w:pPr>
        <w:bidi/>
        <w:jc w:val="both"/>
        <w:rPr>
          <w:rtl/>
          <w:lang w:bidi="fa-IR"/>
        </w:rPr>
      </w:pPr>
      <w:r>
        <w:rPr>
          <w:rFonts w:hint="cs"/>
          <w:rtl/>
          <w:lang w:bidi="fa-IR"/>
        </w:rPr>
        <w:t>همچنین نکته دیگر آن است که با توجه به ماهیت مسأله و تعامد بردارها، تقریبا ضریب همبستگی خطی در هر دو توزیع برابر صفر است، اما ما برای افزایش دقت، در کد ارائه شده، این ضریب را نیز محاسبه کرده‎ایم.</w:t>
      </w:r>
    </w:p>
    <w:p w:rsidR="001E5026" w:rsidRDefault="001E5026" w:rsidP="001E5026">
      <w:pPr>
        <w:bidi/>
        <w:jc w:val="both"/>
        <w:rPr>
          <w:rFonts w:hint="cs"/>
          <w:rtl/>
          <w:lang w:bidi="fa-IR"/>
        </w:rPr>
      </w:pPr>
      <w:r>
        <w:rPr>
          <w:rFonts w:hint="cs"/>
          <w:rtl/>
          <w:lang w:bidi="fa-IR"/>
        </w:rPr>
        <w:t>برای نورون در نظر گرفته شده (نورون شماره 16)، با توجه به روش فوق، نتیجه به شکل زیر است:</w:t>
      </w:r>
    </w:p>
    <w:p w:rsidR="001E5026" w:rsidRPr="009934CE" w:rsidRDefault="001E5026" w:rsidP="001E5026">
      <w:pPr>
        <w:bidi/>
        <w:jc w:val="center"/>
        <w:rPr>
          <w:rFonts w:hint="cs"/>
          <w:i/>
          <w:iCs/>
          <w:rtl/>
          <w:lang w:bidi="fa-IR"/>
        </w:rPr>
      </w:pPr>
      <w:r>
        <w:rPr>
          <w:noProof/>
        </w:rPr>
        <w:drawing>
          <wp:inline distT="0" distB="0" distL="0" distR="0" wp14:anchorId="0A4F2908" wp14:editId="163F15AE">
            <wp:extent cx="214312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43125" cy="1038225"/>
                    </a:xfrm>
                    <a:prstGeom prst="rect">
                      <a:avLst/>
                    </a:prstGeom>
                  </pic:spPr>
                </pic:pic>
              </a:graphicData>
            </a:graphic>
          </wp:inline>
        </w:drawing>
      </w:r>
    </w:p>
    <w:p w:rsidR="001E5026" w:rsidRDefault="001E5026">
      <w:pPr>
        <w:rPr>
          <w:rtl/>
          <w:lang w:bidi="fa-IR"/>
        </w:rPr>
      </w:pPr>
      <w:r>
        <w:rPr>
          <w:rtl/>
          <w:lang w:bidi="fa-IR"/>
        </w:rPr>
        <w:br w:type="page"/>
      </w:r>
    </w:p>
    <w:p w:rsidR="0063675E" w:rsidRDefault="007004B2" w:rsidP="007004B2">
      <w:pPr>
        <w:pStyle w:val="Heading2"/>
        <w:bidi/>
        <w:rPr>
          <w:rFonts w:hint="cs"/>
          <w:rtl/>
          <w:lang w:bidi="fa-IR"/>
        </w:rPr>
      </w:pPr>
      <w:r>
        <w:rPr>
          <w:rFonts w:hint="cs"/>
          <w:rtl/>
          <w:lang w:bidi="fa-IR"/>
        </w:rPr>
        <w:lastRenderedPageBreak/>
        <w:t>سؤال 6</w:t>
      </w:r>
      <w:r w:rsidR="001E5026">
        <w:rPr>
          <w:rFonts w:hint="cs"/>
          <w:rtl/>
          <w:lang w:bidi="fa-IR"/>
        </w:rPr>
        <w:t>)</w:t>
      </w:r>
    </w:p>
    <w:tbl>
      <w:tblPr>
        <w:tblStyle w:val="TableGrid"/>
        <w:bidiVisual/>
        <w:tblW w:w="0" w:type="auto"/>
        <w:tblLook w:val="04A0" w:firstRow="1" w:lastRow="0" w:firstColumn="1" w:lastColumn="0" w:noHBand="0" w:noVBand="1"/>
      </w:tblPr>
      <w:tblGrid>
        <w:gridCol w:w="705"/>
        <w:gridCol w:w="9036"/>
        <w:gridCol w:w="715"/>
      </w:tblGrid>
      <w:tr w:rsidR="00386EE8" w:rsidTr="002E2FFA">
        <w:trPr>
          <w:cantSplit/>
          <w:trHeight w:val="1134"/>
        </w:trPr>
        <w:tc>
          <w:tcPr>
            <w:tcW w:w="705" w:type="dxa"/>
            <w:vAlign w:val="center"/>
          </w:tcPr>
          <w:p w:rsidR="001E5026" w:rsidRDefault="001E5026" w:rsidP="002E2FFA">
            <w:pPr>
              <w:bidi/>
              <w:jc w:val="center"/>
              <w:rPr>
                <w:rtl/>
                <w:lang w:bidi="fa-IR"/>
              </w:rPr>
            </w:pPr>
            <w:r>
              <w:rPr>
                <w:rFonts w:hint="cs"/>
                <w:rtl/>
                <w:lang w:bidi="fa-IR"/>
              </w:rPr>
              <w:t>شماره</w:t>
            </w:r>
          </w:p>
        </w:tc>
        <w:tc>
          <w:tcPr>
            <w:tcW w:w="8482" w:type="dxa"/>
            <w:vAlign w:val="center"/>
          </w:tcPr>
          <w:p w:rsidR="001E5026" w:rsidRDefault="001E5026" w:rsidP="002E2FFA">
            <w:pPr>
              <w:bidi/>
              <w:jc w:val="center"/>
              <w:rPr>
                <w:lang w:bidi="fa-IR"/>
              </w:rPr>
            </w:pPr>
            <w:r>
              <w:rPr>
                <w:lang w:bidi="fa-IR"/>
              </w:rPr>
              <w:t>Diagrams</w:t>
            </w:r>
          </w:p>
        </w:tc>
        <w:tc>
          <w:tcPr>
            <w:tcW w:w="1269" w:type="dxa"/>
            <w:textDirection w:val="tbRl"/>
            <w:vAlign w:val="center"/>
          </w:tcPr>
          <w:p w:rsidR="001E5026" w:rsidRPr="00B115DE" w:rsidRDefault="001E5026" w:rsidP="00B115DE">
            <w:pPr>
              <w:bidi/>
              <w:ind w:left="113" w:right="113"/>
              <w:jc w:val="center"/>
              <w:rPr>
                <w:sz w:val="22"/>
                <w:szCs w:val="22"/>
                <w:rtl/>
                <w:lang w:bidi="fa-IR"/>
              </w:rPr>
            </w:pPr>
            <w:r w:rsidRPr="00B115DE">
              <w:rPr>
                <w:sz w:val="22"/>
                <w:szCs w:val="22"/>
                <w:lang w:bidi="fa-IR"/>
              </w:rPr>
              <w:t>Accepted Percentage</w:t>
            </w:r>
          </w:p>
        </w:tc>
      </w:tr>
      <w:tr w:rsidR="00386EE8" w:rsidTr="00B115DE">
        <w:trPr>
          <w:cantSplit/>
          <w:trHeight w:val="1134"/>
        </w:trPr>
        <w:tc>
          <w:tcPr>
            <w:tcW w:w="705" w:type="dxa"/>
            <w:vAlign w:val="center"/>
          </w:tcPr>
          <w:p w:rsidR="001E5026" w:rsidRDefault="001E5026" w:rsidP="001E5026">
            <w:pPr>
              <w:bidi/>
              <w:jc w:val="center"/>
              <w:rPr>
                <w:rFonts w:hint="cs"/>
                <w:rtl/>
                <w:lang w:bidi="fa-IR"/>
              </w:rPr>
            </w:pPr>
            <w:r>
              <w:rPr>
                <w:lang w:bidi="fa-IR"/>
              </w:rPr>
              <w:t>1</w:t>
            </w:r>
          </w:p>
        </w:tc>
        <w:tc>
          <w:tcPr>
            <w:tcW w:w="8482" w:type="dxa"/>
          </w:tcPr>
          <w:p w:rsidR="001E5026" w:rsidRDefault="001E5026" w:rsidP="001E5026">
            <w:pPr>
              <w:bidi/>
              <w:rPr>
                <w:lang w:bidi="fa-IR"/>
              </w:rPr>
            </w:pPr>
            <w:r>
              <w:rPr>
                <w:noProof/>
              </w:rPr>
              <w:drawing>
                <wp:inline distT="0" distB="0" distL="0" distR="0" wp14:anchorId="54D5BA5D" wp14:editId="4E9449DB">
                  <wp:extent cx="5471276" cy="2951018"/>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clrChange>
                              <a:clrFrom>
                                <a:srgbClr val="F0F0F0"/>
                              </a:clrFrom>
                              <a:clrTo>
                                <a:srgbClr val="F0F0F0">
                                  <a:alpha val="0"/>
                                </a:srgbClr>
                              </a:clrTo>
                            </a:clrChange>
                          </a:blip>
                          <a:stretch>
                            <a:fillRect/>
                          </a:stretch>
                        </pic:blipFill>
                        <pic:spPr>
                          <a:xfrm>
                            <a:off x="0" y="0"/>
                            <a:ext cx="5490930" cy="2961619"/>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sidRPr="00B115DE">
              <w:rPr>
                <w:sz w:val="22"/>
                <w:szCs w:val="22"/>
                <w:lang w:bidi="fa-IR"/>
              </w:rPr>
              <w:t>50.12</w:t>
            </w:r>
          </w:p>
        </w:tc>
      </w:tr>
      <w:tr w:rsidR="00386EE8" w:rsidTr="00B115DE">
        <w:trPr>
          <w:trHeight w:val="4234"/>
        </w:trPr>
        <w:tc>
          <w:tcPr>
            <w:tcW w:w="705" w:type="dxa"/>
            <w:vAlign w:val="center"/>
          </w:tcPr>
          <w:p w:rsidR="001E5026" w:rsidRDefault="001E5026" w:rsidP="001E5026">
            <w:pPr>
              <w:bidi/>
              <w:jc w:val="center"/>
              <w:rPr>
                <w:rFonts w:hint="cs"/>
                <w:rtl/>
                <w:lang w:bidi="fa-IR"/>
              </w:rPr>
            </w:pPr>
            <w:r>
              <w:rPr>
                <w:lang w:bidi="fa-IR"/>
              </w:rPr>
              <w:t>6</w:t>
            </w:r>
          </w:p>
        </w:tc>
        <w:tc>
          <w:tcPr>
            <w:tcW w:w="8482" w:type="dxa"/>
          </w:tcPr>
          <w:p w:rsidR="001E5026" w:rsidRDefault="00497EF6" w:rsidP="001E5026">
            <w:pPr>
              <w:bidi/>
              <w:rPr>
                <w:rtl/>
                <w:lang w:bidi="fa-IR"/>
              </w:rPr>
            </w:pPr>
            <w:r>
              <w:rPr>
                <w:noProof/>
              </w:rPr>
              <w:drawing>
                <wp:inline distT="0" distB="0" distL="0" distR="0" wp14:anchorId="70B3BA47" wp14:editId="5FABCE01">
                  <wp:extent cx="5445034" cy="2953512"/>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clrChange>
                              <a:clrFrom>
                                <a:srgbClr val="F0F0F0"/>
                              </a:clrFrom>
                              <a:clrTo>
                                <a:srgbClr val="F0F0F0">
                                  <a:alpha val="0"/>
                                </a:srgbClr>
                              </a:clrTo>
                            </a:clrChange>
                          </a:blip>
                          <a:stretch>
                            <a:fillRect/>
                          </a:stretch>
                        </pic:blipFill>
                        <pic:spPr>
                          <a:xfrm>
                            <a:off x="0" y="0"/>
                            <a:ext cx="5445034" cy="2953512"/>
                          </a:xfrm>
                          <a:prstGeom prst="rect">
                            <a:avLst/>
                          </a:prstGeom>
                        </pic:spPr>
                      </pic:pic>
                    </a:graphicData>
                  </a:graphic>
                </wp:inline>
              </w:drawing>
            </w:r>
          </w:p>
          <w:p w:rsidR="00FF35A5" w:rsidRDefault="00FF35A5" w:rsidP="00FF35A5">
            <w:pPr>
              <w:bidi/>
              <w:rPr>
                <w:lang w:bidi="fa-IR"/>
              </w:rPr>
            </w:pPr>
          </w:p>
        </w:tc>
        <w:tc>
          <w:tcPr>
            <w:tcW w:w="1269" w:type="dxa"/>
            <w:vAlign w:val="center"/>
          </w:tcPr>
          <w:p w:rsidR="001E5026" w:rsidRPr="00B115DE" w:rsidRDefault="00B115DE" w:rsidP="00B115DE">
            <w:pPr>
              <w:bidi/>
              <w:jc w:val="center"/>
              <w:rPr>
                <w:sz w:val="22"/>
                <w:szCs w:val="22"/>
                <w:lang w:bidi="fa-IR"/>
              </w:rPr>
            </w:pPr>
            <w:r>
              <w:rPr>
                <w:sz w:val="22"/>
                <w:szCs w:val="22"/>
                <w:lang w:bidi="fa-IR"/>
              </w:rPr>
              <w:t>46.90</w:t>
            </w:r>
          </w:p>
        </w:tc>
      </w:tr>
      <w:tr w:rsidR="00386EE8" w:rsidTr="00B115DE">
        <w:tc>
          <w:tcPr>
            <w:tcW w:w="705" w:type="dxa"/>
            <w:vAlign w:val="center"/>
          </w:tcPr>
          <w:p w:rsidR="001E5026" w:rsidRDefault="001E5026" w:rsidP="001E5026">
            <w:pPr>
              <w:bidi/>
              <w:jc w:val="center"/>
              <w:rPr>
                <w:rFonts w:hint="cs"/>
                <w:rtl/>
                <w:lang w:bidi="fa-IR"/>
              </w:rPr>
            </w:pPr>
            <w:r>
              <w:rPr>
                <w:lang w:bidi="fa-IR"/>
              </w:rPr>
              <w:lastRenderedPageBreak/>
              <w:t>7</w:t>
            </w:r>
          </w:p>
        </w:tc>
        <w:tc>
          <w:tcPr>
            <w:tcW w:w="8482" w:type="dxa"/>
          </w:tcPr>
          <w:p w:rsidR="001E5026" w:rsidRDefault="00497EF6" w:rsidP="001E5026">
            <w:pPr>
              <w:bidi/>
              <w:rPr>
                <w:lang w:bidi="fa-IR"/>
              </w:rPr>
            </w:pPr>
            <w:r>
              <w:rPr>
                <w:noProof/>
              </w:rPr>
              <w:drawing>
                <wp:inline distT="0" distB="0" distL="0" distR="0" wp14:anchorId="1017FBCA" wp14:editId="1EE02A91">
                  <wp:extent cx="5417360" cy="295351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clrChange>
                              <a:clrFrom>
                                <a:srgbClr val="F0F0F0"/>
                              </a:clrFrom>
                              <a:clrTo>
                                <a:srgbClr val="F0F0F0">
                                  <a:alpha val="0"/>
                                </a:srgbClr>
                              </a:clrTo>
                            </a:clrChange>
                          </a:blip>
                          <a:stretch>
                            <a:fillRect/>
                          </a:stretch>
                        </pic:blipFill>
                        <pic:spPr>
                          <a:xfrm>
                            <a:off x="0" y="0"/>
                            <a:ext cx="5417360"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48.43</w:t>
            </w:r>
          </w:p>
        </w:tc>
      </w:tr>
      <w:tr w:rsidR="00386EE8" w:rsidTr="00B115DE">
        <w:tc>
          <w:tcPr>
            <w:tcW w:w="705" w:type="dxa"/>
            <w:vAlign w:val="center"/>
          </w:tcPr>
          <w:p w:rsidR="001E5026" w:rsidRDefault="001E5026" w:rsidP="001E5026">
            <w:pPr>
              <w:bidi/>
              <w:jc w:val="center"/>
              <w:rPr>
                <w:rFonts w:hint="cs"/>
                <w:rtl/>
                <w:lang w:bidi="fa-IR"/>
              </w:rPr>
            </w:pPr>
            <w:r>
              <w:rPr>
                <w:lang w:bidi="fa-IR"/>
              </w:rPr>
              <w:t>8</w:t>
            </w:r>
          </w:p>
        </w:tc>
        <w:tc>
          <w:tcPr>
            <w:tcW w:w="8482" w:type="dxa"/>
          </w:tcPr>
          <w:p w:rsidR="001E5026" w:rsidRDefault="00497EF6" w:rsidP="001E5026">
            <w:pPr>
              <w:bidi/>
              <w:rPr>
                <w:lang w:bidi="fa-IR"/>
              </w:rPr>
            </w:pPr>
            <w:r>
              <w:rPr>
                <w:noProof/>
              </w:rPr>
              <w:drawing>
                <wp:inline distT="0" distB="0" distL="0" distR="0" wp14:anchorId="46F44692" wp14:editId="0CD1581C">
                  <wp:extent cx="5487566" cy="295351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clrChange>
                              <a:clrFrom>
                                <a:srgbClr val="F0F0F0"/>
                              </a:clrFrom>
                              <a:clrTo>
                                <a:srgbClr val="F0F0F0">
                                  <a:alpha val="0"/>
                                </a:srgbClr>
                              </a:clrTo>
                            </a:clrChange>
                          </a:blip>
                          <a:stretch>
                            <a:fillRect/>
                          </a:stretch>
                        </pic:blipFill>
                        <pic:spPr>
                          <a:xfrm>
                            <a:off x="0" y="0"/>
                            <a:ext cx="5487566"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44.27</w:t>
            </w:r>
          </w:p>
        </w:tc>
      </w:tr>
      <w:tr w:rsidR="00386EE8" w:rsidTr="00B115DE">
        <w:tc>
          <w:tcPr>
            <w:tcW w:w="705" w:type="dxa"/>
            <w:vAlign w:val="center"/>
          </w:tcPr>
          <w:p w:rsidR="001E5026" w:rsidRDefault="001E5026" w:rsidP="001E5026">
            <w:pPr>
              <w:bidi/>
              <w:jc w:val="center"/>
              <w:rPr>
                <w:rFonts w:hint="cs"/>
                <w:rtl/>
                <w:lang w:bidi="fa-IR"/>
              </w:rPr>
            </w:pPr>
            <w:r>
              <w:rPr>
                <w:lang w:bidi="fa-IR"/>
              </w:rPr>
              <w:t>10</w:t>
            </w:r>
          </w:p>
        </w:tc>
        <w:tc>
          <w:tcPr>
            <w:tcW w:w="8482" w:type="dxa"/>
          </w:tcPr>
          <w:p w:rsidR="001E5026" w:rsidRDefault="00497EF6" w:rsidP="001E5026">
            <w:pPr>
              <w:bidi/>
              <w:rPr>
                <w:lang w:bidi="fa-IR"/>
              </w:rPr>
            </w:pPr>
            <w:r>
              <w:rPr>
                <w:noProof/>
              </w:rPr>
              <w:drawing>
                <wp:inline distT="0" distB="0" distL="0" distR="0" wp14:anchorId="0E965FF9" wp14:editId="259AF5DD">
                  <wp:extent cx="5499281" cy="2953512"/>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clrChange>
                              <a:clrFrom>
                                <a:srgbClr val="F0F0F0"/>
                              </a:clrFrom>
                              <a:clrTo>
                                <a:srgbClr val="F0F0F0">
                                  <a:alpha val="0"/>
                                </a:srgbClr>
                              </a:clrTo>
                            </a:clrChange>
                          </a:blip>
                          <a:stretch>
                            <a:fillRect/>
                          </a:stretch>
                        </pic:blipFill>
                        <pic:spPr>
                          <a:xfrm>
                            <a:off x="0" y="0"/>
                            <a:ext cx="5499281"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45.44</w:t>
            </w:r>
          </w:p>
        </w:tc>
      </w:tr>
      <w:tr w:rsidR="00386EE8" w:rsidTr="00B115DE">
        <w:tc>
          <w:tcPr>
            <w:tcW w:w="705" w:type="dxa"/>
            <w:vAlign w:val="center"/>
          </w:tcPr>
          <w:p w:rsidR="001E5026" w:rsidRDefault="001E5026" w:rsidP="001E5026">
            <w:pPr>
              <w:bidi/>
              <w:jc w:val="center"/>
              <w:rPr>
                <w:rFonts w:hint="cs"/>
                <w:rtl/>
                <w:lang w:bidi="fa-IR"/>
              </w:rPr>
            </w:pPr>
            <w:r>
              <w:rPr>
                <w:lang w:bidi="fa-IR"/>
              </w:rPr>
              <w:lastRenderedPageBreak/>
              <w:t>11</w:t>
            </w:r>
          </w:p>
        </w:tc>
        <w:tc>
          <w:tcPr>
            <w:tcW w:w="8482" w:type="dxa"/>
          </w:tcPr>
          <w:p w:rsidR="001E5026" w:rsidRDefault="00497EF6" w:rsidP="001E5026">
            <w:pPr>
              <w:bidi/>
              <w:rPr>
                <w:lang w:bidi="fa-IR"/>
              </w:rPr>
            </w:pPr>
            <w:r>
              <w:rPr>
                <w:noProof/>
              </w:rPr>
              <w:drawing>
                <wp:inline distT="0" distB="0" distL="0" distR="0" wp14:anchorId="7E4CCE80" wp14:editId="07F5A2BA">
                  <wp:extent cx="5480755" cy="2953512"/>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clrChange>
                              <a:clrFrom>
                                <a:srgbClr val="F0F0F0"/>
                              </a:clrFrom>
                              <a:clrTo>
                                <a:srgbClr val="F0F0F0">
                                  <a:alpha val="0"/>
                                </a:srgbClr>
                              </a:clrTo>
                            </a:clrChange>
                          </a:blip>
                          <a:stretch>
                            <a:fillRect/>
                          </a:stretch>
                        </pic:blipFill>
                        <pic:spPr>
                          <a:xfrm>
                            <a:off x="0" y="0"/>
                            <a:ext cx="5480755" cy="2953512"/>
                          </a:xfrm>
                          <a:prstGeom prst="rect">
                            <a:avLst/>
                          </a:prstGeom>
                        </pic:spPr>
                      </pic:pic>
                    </a:graphicData>
                  </a:graphic>
                </wp:inline>
              </w:drawing>
            </w:r>
          </w:p>
        </w:tc>
        <w:tc>
          <w:tcPr>
            <w:tcW w:w="1269" w:type="dxa"/>
            <w:vAlign w:val="center"/>
          </w:tcPr>
          <w:p w:rsidR="001E5026" w:rsidRPr="00B115DE" w:rsidRDefault="00B115DE" w:rsidP="00B115DE">
            <w:pPr>
              <w:bidi/>
              <w:jc w:val="center"/>
              <w:rPr>
                <w:rFonts w:hint="cs"/>
                <w:sz w:val="22"/>
                <w:szCs w:val="22"/>
                <w:rtl/>
                <w:lang w:bidi="fa-IR"/>
              </w:rPr>
            </w:pPr>
            <w:r>
              <w:rPr>
                <w:sz w:val="22"/>
                <w:szCs w:val="22"/>
                <w:lang w:bidi="fa-IR"/>
              </w:rPr>
              <w:t>50.61</w:t>
            </w:r>
          </w:p>
        </w:tc>
      </w:tr>
      <w:tr w:rsidR="00386EE8" w:rsidTr="00B115DE">
        <w:tc>
          <w:tcPr>
            <w:tcW w:w="705" w:type="dxa"/>
            <w:vAlign w:val="center"/>
          </w:tcPr>
          <w:p w:rsidR="001E5026" w:rsidRDefault="001E5026" w:rsidP="001E5026">
            <w:pPr>
              <w:bidi/>
              <w:jc w:val="center"/>
              <w:rPr>
                <w:rFonts w:hint="cs"/>
                <w:rtl/>
                <w:lang w:bidi="fa-IR"/>
              </w:rPr>
            </w:pPr>
            <w:r>
              <w:rPr>
                <w:lang w:bidi="fa-IR"/>
              </w:rPr>
              <w:t>12</w:t>
            </w:r>
          </w:p>
        </w:tc>
        <w:tc>
          <w:tcPr>
            <w:tcW w:w="8482" w:type="dxa"/>
          </w:tcPr>
          <w:p w:rsidR="001E5026" w:rsidRDefault="00497EF6" w:rsidP="001E5026">
            <w:pPr>
              <w:bidi/>
              <w:rPr>
                <w:lang w:bidi="fa-IR"/>
              </w:rPr>
            </w:pPr>
            <w:r>
              <w:rPr>
                <w:noProof/>
              </w:rPr>
              <w:drawing>
                <wp:inline distT="0" distB="0" distL="0" distR="0" wp14:anchorId="356DE651" wp14:editId="6D190D5D">
                  <wp:extent cx="5550630" cy="295351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clrChange>
                              <a:clrFrom>
                                <a:srgbClr val="F0F0F0"/>
                              </a:clrFrom>
                              <a:clrTo>
                                <a:srgbClr val="F0F0F0">
                                  <a:alpha val="0"/>
                                </a:srgbClr>
                              </a:clrTo>
                            </a:clrChange>
                          </a:blip>
                          <a:stretch>
                            <a:fillRect/>
                          </a:stretch>
                        </pic:blipFill>
                        <pic:spPr>
                          <a:xfrm>
                            <a:off x="0" y="0"/>
                            <a:ext cx="5550630"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52.38</w:t>
            </w:r>
          </w:p>
        </w:tc>
      </w:tr>
      <w:tr w:rsidR="00386EE8" w:rsidTr="00B115DE">
        <w:tc>
          <w:tcPr>
            <w:tcW w:w="705" w:type="dxa"/>
            <w:vAlign w:val="center"/>
          </w:tcPr>
          <w:p w:rsidR="001E5026" w:rsidRDefault="001E5026" w:rsidP="001E5026">
            <w:pPr>
              <w:bidi/>
              <w:jc w:val="center"/>
              <w:rPr>
                <w:rFonts w:hint="cs"/>
                <w:rtl/>
                <w:lang w:bidi="fa-IR"/>
              </w:rPr>
            </w:pPr>
            <w:r>
              <w:rPr>
                <w:lang w:bidi="fa-IR"/>
              </w:rPr>
              <w:t>13</w:t>
            </w:r>
          </w:p>
        </w:tc>
        <w:tc>
          <w:tcPr>
            <w:tcW w:w="8482" w:type="dxa"/>
          </w:tcPr>
          <w:p w:rsidR="001E5026" w:rsidRDefault="00497EF6" w:rsidP="001E5026">
            <w:pPr>
              <w:bidi/>
              <w:rPr>
                <w:lang w:bidi="fa-IR"/>
              </w:rPr>
            </w:pPr>
            <w:r>
              <w:rPr>
                <w:noProof/>
              </w:rPr>
              <w:drawing>
                <wp:inline distT="0" distB="0" distL="0" distR="0" wp14:anchorId="58CEE4FD" wp14:editId="18E57194">
                  <wp:extent cx="5402212" cy="2953512"/>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clrChange>
                              <a:clrFrom>
                                <a:srgbClr val="F0F0F0"/>
                              </a:clrFrom>
                              <a:clrTo>
                                <a:srgbClr val="F0F0F0">
                                  <a:alpha val="0"/>
                                </a:srgbClr>
                              </a:clrTo>
                            </a:clrChange>
                          </a:blip>
                          <a:stretch>
                            <a:fillRect/>
                          </a:stretch>
                        </pic:blipFill>
                        <pic:spPr>
                          <a:xfrm>
                            <a:off x="0" y="0"/>
                            <a:ext cx="5402212"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45.18</w:t>
            </w:r>
          </w:p>
        </w:tc>
      </w:tr>
      <w:tr w:rsidR="00386EE8" w:rsidTr="00B115DE">
        <w:tc>
          <w:tcPr>
            <w:tcW w:w="705" w:type="dxa"/>
            <w:vAlign w:val="center"/>
          </w:tcPr>
          <w:p w:rsidR="001E5026" w:rsidRDefault="001E5026" w:rsidP="001E5026">
            <w:pPr>
              <w:bidi/>
              <w:jc w:val="center"/>
              <w:rPr>
                <w:rFonts w:hint="cs"/>
                <w:rtl/>
                <w:lang w:bidi="fa-IR"/>
              </w:rPr>
            </w:pPr>
            <w:r>
              <w:rPr>
                <w:lang w:bidi="fa-IR"/>
              </w:rPr>
              <w:lastRenderedPageBreak/>
              <w:t>15</w:t>
            </w:r>
          </w:p>
        </w:tc>
        <w:tc>
          <w:tcPr>
            <w:tcW w:w="8482" w:type="dxa"/>
          </w:tcPr>
          <w:p w:rsidR="001E5026" w:rsidRDefault="00497EF6" w:rsidP="001E5026">
            <w:pPr>
              <w:bidi/>
              <w:rPr>
                <w:lang w:bidi="fa-IR"/>
              </w:rPr>
            </w:pPr>
            <w:r>
              <w:rPr>
                <w:noProof/>
              </w:rPr>
              <w:drawing>
                <wp:inline distT="0" distB="0" distL="0" distR="0" wp14:anchorId="5383D6D0" wp14:editId="2346C580">
                  <wp:extent cx="5552624" cy="295351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clrChange>
                              <a:clrFrom>
                                <a:srgbClr val="F0F0F0"/>
                              </a:clrFrom>
                              <a:clrTo>
                                <a:srgbClr val="F0F0F0">
                                  <a:alpha val="0"/>
                                </a:srgbClr>
                              </a:clrTo>
                            </a:clrChange>
                          </a:blip>
                          <a:stretch>
                            <a:fillRect/>
                          </a:stretch>
                        </pic:blipFill>
                        <pic:spPr>
                          <a:xfrm>
                            <a:off x="0" y="0"/>
                            <a:ext cx="5552624"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41.02</w:t>
            </w:r>
          </w:p>
        </w:tc>
      </w:tr>
      <w:tr w:rsidR="00386EE8" w:rsidTr="00B115DE">
        <w:tc>
          <w:tcPr>
            <w:tcW w:w="705" w:type="dxa"/>
            <w:vAlign w:val="center"/>
          </w:tcPr>
          <w:p w:rsidR="001E5026" w:rsidRDefault="001E5026" w:rsidP="001E5026">
            <w:pPr>
              <w:bidi/>
              <w:jc w:val="center"/>
              <w:rPr>
                <w:lang w:bidi="fa-IR"/>
              </w:rPr>
            </w:pPr>
            <w:r>
              <w:rPr>
                <w:lang w:bidi="fa-IR"/>
              </w:rPr>
              <w:t>16</w:t>
            </w:r>
          </w:p>
        </w:tc>
        <w:tc>
          <w:tcPr>
            <w:tcW w:w="8482" w:type="dxa"/>
          </w:tcPr>
          <w:p w:rsidR="001E5026" w:rsidRDefault="00497EF6" w:rsidP="001E5026">
            <w:pPr>
              <w:bidi/>
              <w:rPr>
                <w:lang w:bidi="fa-IR"/>
              </w:rPr>
            </w:pPr>
            <w:r>
              <w:rPr>
                <w:noProof/>
              </w:rPr>
              <w:drawing>
                <wp:inline distT="0" distB="0" distL="0" distR="0" wp14:anchorId="1AB7F71F" wp14:editId="01817479">
                  <wp:extent cx="5446953" cy="2953512"/>
                  <wp:effectExtent l="0" t="0" r="190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clrChange>
                              <a:clrFrom>
                                <a:srgbClr val="F0F0F0"/>
                              </a:clrFrom>
                              <a:clrTo>
                                <a:srgbClr val="F0F0F0">
                                  <a:alpha val="0"/>
                                </a:srgbClr>
                              </a:clrTo>
                            </a:clrChange>
                          </a:blip>
                          <a:stretch>
                            <a:fillRect/>
                          </a:stretch>
                        </pic:blipFill>
                        <pic:spPr>
                          <a:xfrm>
                            <a:off x="0" y="0"/>
                            <a:ext cx="5446953"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50.82</w:t>
            </w:r>
          </w:p>
        </w:tc>
      </w:tr>
      <w:tr w:rsidR="00386EE8" w:rsidTr="00B115DE">
        <w:tc>
          <w:tcPr>
            <w:tcW w:w="705" w:type="dxa"/>
            <w:vAlign w:val="center"/>
          </w:tcPr>
          <w:p w:rsidR="001E5026" w:rsidRDefault="001E5026" w:rsidP="001E5026">
            <w:pPr>
              <w:bidi/>
              <w:jc w:val="center"/>
              <w:rPr>
                <w:lang w:bidi="fa-IR"/>
              </w:rPr>
            </w:pPr>
            <w:r>
              <w:rPr>
                <w:lang w:bidi="fa-IR"/>
              </w:rPr>
              <w:t>17</w:t>
            </w:r>
          </w:p>
        </w:tc>
        <w:tc>
          <w:tcPr>
            <w:tcW w:w="8482" w:type="dxa"/>
          </w:tcPr>
          <w:p w:rsidR="001E5026" w:rsidRDefault="00497EF6" w:rsidP="001E5026">
            <w:pPr>
              <w:bidi/>
              <w:rPr>
                <w:lang w:bidi="fa-IR"/>
              </w:rPr>
            </w:pPr>
            <w:r>
              <w:rPr>
                <w:noProof/>
              </w:rPr>
              <w:drawing>
                <wp:inline distT="0" distB="0" distL="0" distR="0" wp14:anchorId="7F5712D5" wp14:editId="5BA58D0B">
                  <wp:extent cx="5518917" cy="2953512"/>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clrChange>
                              <a:clrFrom>
                                <a:srgbClr val="F0F0F0"/>
                              </a:clrFrom>
                              <a:clrTo>
                                <a:srgbClr val="F0F0F0">
                                  <a:alpha val="0"/>
                                </a:srgbClr>
                              </a:clrTo>
                            </a:clrChange>
                          </a:blip>
                          <a:stretch>
                            <a:fillRect/>
                          </a:stretch>
                        </pic:blipFill>
                        <pic:spPr>
                          <a:xfrm>
                            <a:off x="0" y="0"/>
                            <a:ext cx="5518917"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45.16</w:t>
            </w:r>
          </w:p>
        </w:tc>
      </w:tr>
      <w:tr w:rsidR="00386EE8" w:rsidTr="00B115DE">
        <w:tc>
          <w:tcPr>
            <w:tcW w:w="705" w:type="dxa"/>
            <w:vAlign w:val="center"/>
          </w:tcPr>
          <w:p w:rsidR="001E5026" w:rsidRDefault="001E5026" w:rsidP="001E5026">
            <w:pPr>
              <w:bidi/>
              <w:jc w:val="center"/>
              <w:rPr>
                <w:lang w:bidi="fa-IR"/>
              </w:rPr>
            </w:pPr>
            <w:r>
              <w:rPr>
                <w:lang w:bidi="fa-IR"/>
              </w:rPr>
              <w:lastRenderedPageBreak/>
              <w:t>18</w:t>
            </w:r>
          </w:p>
        </w:tc>
        <w:tc>
          <w:tcPr>
            <w:tcW w:w="8482" w:type="dxa"/>
          </w:tcPr>
          <w:p w:rsidR="001E5026" w:rsidRDefault="00497EF6" w:rsidP="001E5026">
            <w:pPr>
              <w:bidi/>
              <w:rPr>
                <w:lang w:bidi="fa-IR"/>
              </w:rPr>
            </w:pPr>
            <w:r>
              <w:rPr>
                <w:noProof/>
              </w:rPr>
              <w:drawing>
                <wp:inline distT="0" distB="0" distL="0" distR="0" wp14:anchorId="1845AB1A" wp14:editId="3B9DA32D">
                  <wp:extent cx="5445034" cy="2953512"/>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clrChange>
                              <a:clrFrom>
                                <a:srgbClr val="F0F0F0"/>
                              </a:clrFrom>
                              <a:clrTo>
                                <a:srgbClr val="F0F0F0">
                                  <a:alpha val="0"/>
                                </a:srgbClr>
                              </a:clrTo>
                            </a:clrChange>
                          </a:blip>
                          <a:stretch>
                            <a:fillRect/>
                          </a:stretch>
                        </pic:blipFill>
                        <pic:spPr>
                          <a:xfrm>
                            <a:off x="0" y="0"/>
                            <a:ext cx="5445034"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43.37</w:t>
            </w:r>
          </w:p>
        </w:tc>
      </w:tr>
      <w:tr w:rsidR="00386EE8" w:rsidTr="00B115DE">
        <w:tc>
          <w:tcPr>
            <w:tcW w:w="705" w:type="dxa"/>
            <w:vAlign w:val="center"/>
          </w:tcPr>
          <w:p w:rsidR="001E5026" w:rsidRDefault="001E5026" w:rsidP="001E5026">
            <w:pPr>
              <w:bidi/>
              <w:jc w:val="center"/>
              <w:rPr>
                <w:lang w:bidi="fa-IR"/>
              </w:rPr>
            </w:pPr>
            <w:r>
              <w:rPr>
                <w:lang w:bidi="fa-IR"/>
              </w:rPr>
              <w:t>19</w:t>
            </w:r>
          </w:p>
        </w:tc>
        <w:tc>
          <w:tcPr>
            <w:tcW w:w="8482" w:type="dxa"/>
          </w:tcPr>
          <w:p w:rsidR="001E5026" w:rsidRDefault="00497EF6" w:rsidP="001E5026">
            <w:pPr>
              <w:bidi/>
              <w:rPr>
                <w:lang w:bidi="fa-IR"/>
              </w:rPr>
            </w:pPr>
            <w:r>
              <w:rPr>
                <w:noProof/>
              </w:rPr>
              <w:drawing>
                <wp:inline distT="0" distB="0" distL="0" distR="0" wp14:anchorId="0967E783" wp14:editId="55D1829B">
                  <wp:extent cx="5552624" cy="295351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clrChange>
                              <a:clrFrom>
                                <a:srgbClr val="F0F0F0"/>
                              </a:clrFrom>
                              <a:clrTo>
                                <a:srgbClr val="F0F0F0">
                                  <a:alpha val="0"/>
                                </a:srgbClr>
                              </a:clrTo>
                            </a:clrChange>
                          </a:blip>
                          <a:stretch>
                            <a:fillRect/>
                          </a:stretch>
                        </pic:blipFill>
                        <pic:spPr>
                          <a:xfrm>
                            <a:off x="0" y="0"/>
                            <a:ext cx="5552624"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47.37</w:t>
            </w:r>
          </w:p>
        </w:tc>
      </w:tr>
      <w:tr w:rsidR="00386EE8" w:rsidTr="00B115DE">
        <w:tc>
          <w:tcPr>
            <w:tcW w:w="705" w:type="dxa"/>
            <w:vAlign w:val="center"/>
          </w:tcPr>
          <w:p w:rsidR="001E5026" w:rsidRDefault="001E5026" w:rsidP="001E5026">
            <w:pPr>
              <w:bidi/>
              <w:jc w:val="center"/>
              <w:rPr>
                <w:lang w:bidi="fa-IR"/>
              </w:rPr>
            </w:pPr>
            <w:r>
              <w:rPr>
                <w:lang w:bidi="fa-IR"/>
              </w:rPr>
              <w:t>20</w:t>
            </w:r>
          </w:p>
        </w:tc>
        <w:tc>
          <w:tcPr>
            <w:tcW w:w="8482" w:type="dxa"/>
          </w:tcPr>
          <w:p w:rsidR="001E5026" w:rsidRDefault="00497EF6" w:rsidP="001E5026">
            <w:pPr>
              <w:bidi/>
              <w:rPr>
                <w:lang w:bidi="fa-IR"/>
              </w:rPr>
            </w:pPr>
            <w:r>
              <w:rPr>
                <w:noProof/>
              </w:rPr>
              <w:drawing>
                <wp:inline distT="0" distB="0" distL="0" distR="0" wp14:anchorId="6426F042" wp14:editId="00D4A311">
                  <wp:extent cx="5476870" cy="295351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clrChange>
                              <a:clrFrom>
                                <a:srgbClr val="F0F0F0"/>
                              </a:clrFrom>
                              <a:clrTo>
                                <a:srgbClr val="F0F0F0">
                                  <a:alpha val="0"/>
                                </a:srgbClr>
                              </a:clrTo>
                            </a:clrChange>
                          </a:blip>
                          <a:stretch>
                            <a:fillRect/>
                          </a:stretch>
                        </pic:blipFill>
                        <pic:spPr>
                          <a:xfrm>
                            <a:off x="0" y="0"/>
                            <a:ext cx="5476870"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47.60</w:t>
            </w:r>
          </w:p>
        </w:tc>
      </w:tr>
      <w:tr w:rsidR="00386EE8" w:rsidTr="00B115DE">
        <w:tc>
          <w:tcPr>
            <w:tcW w:w="705" w:type="dxa"/>
            <w:vAlign w:val="center"/>
          </w:tcPr>
          <w:p w:rsidR="001E5026" w:rsidRDefault="001E5026" w:rsidP="001E5026">
            <w:pPr>
              <w:bidi/>
              <w:jc w:val="center"/>
              <w:rPr>
                <w:lang w:bidi="fa-IR"/>
              </w:rPr>
            </w:pPr>
            <w:r>
              <w:rPr>
                <w:lang w:bidi="fa-IR"/>
              </w:rPr>
              <w:lastRenderedPageBreak/>
              <w:t>21</w:t>
            </w:r>
          </w:p>
        </w:tc>
        <w:tc>
          <w:tcPr>
            <w:tcW w:w="8482" w:type="dxa"/>
          </w:tcPr>
          <w:p w:rsidR="001E5026" w:rsidRDefault="00497EF6" w:rsidP="001E5026">
            <w:pPr>
              <w:bidi/>
              <w:rPr>
                <w:lang w:bidi="fa-IR"/>
              </w:rPr>
            </w:pPr>
            <w:r>
              <w:rPr>
                <w:noProof/>
              </w:rPr>
              <w:drawing>
                <wp:inline distT="0" distB="0" distL="0" distR="0" wp14:anchorId="25592DBB" wp14:editId="11E3B8DA">
                  <wp:extent cx="5514979" cy="29535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clrChange>
                              <a:clrFrom>
                                <a:srgbClr val="F0F0F0"/>
                              </a:clrFrom>
                              <a:clrTo>
                                <a:srgbClr val="F0F0F0">
                                  <a:alpha val="0"/>
                                </a:srgbClr>
                              </a:clrTo>
                            </a:clrChange>
                          </a:blip>
                          <a:stretch>
                            <a:fillRect/>
                          </a:stretch>
                        </pic:blipFill>
                        <pic:spPr>
                          <a:xfrm>
                            <a:off x="0" y="0"/>
                            <a:ext cx="5514979"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49.41</w:t>
            </w:r>
          </w:p>
        </w:tc>
      </w:tr>
      <w:tr w:rsidR="00386EE8" w:rsidTr="00B115DE">
        <w:tc>
          <w:tcPr>
            <w:tcW w:w="705" w:type="dxa"/>
            <w:vAlign w:val="center"/>
          </w:tcPr>
          <w:p w:rsidR="001E5026" w:rsidRDefault="001E5026" w:rsidP="001E5026">
            <w:pPr>
              <w:bidi/>
              <w:jc w:val="center"/>
              <w:rPr>
                <w:lang w:bidi="fa-IR"/>
              </w:rPr>
            </w:pPr>
            <w:r>
              <w:rPr>
                <w:lang w:bidi="fa-IR"/>
              </w:rPr>
              <w:t>22</w:t>
            </w:r>
          </w:p>
        </w:tc>
        <w:tc>
          <w:tcPr>
            <w:tcW w:w="8482" w:type="dxa"/>
          </w:tcPr>
          <w:p w:rsidR="001E5026" w:rsidRDefault="00497EF6" w:rsidP="001E5026">
            <w:pPr>
              <w:bidi/>
              <w:rPr>
                <w:lang w:bidi="fa-IR"/>
              </w:rPr>
            </w:pPr>
            <w:r>
              <w:rPr>
                <w:noProof/>
              </w:rPr>
              <w:drawing>
                <wp:inline distT="0" distB="0" distL="0" distR="0" wp14:anchorId="64A8C113" wp14:editId="6B7F7FFC">
                  <wp:extent cx="5510064" cy="295351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clrChange>
                              <a:clrFrom>
                                <a:srgbClr val="F0F0F0"/>
                              </a:clrFrom>
                              <a:clrTo>
                                <a:srgbClr val="F0F0F0">
                                  <a:alpha val="0"/>
                                </a:srgbClr>
                              </a:clrTo>
                            </a:clrChange>
                          </a:blip>
                          <a:stretch>
                            <a:fillRect/>
                          </a:stretch>
                        </pic:blipFill>
                        <pic:spPr>
                          <a:xfrm>
                            <a:off x="0" y="0"/>
                            <a:ext cx="5510064"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47.17</w:t>
            </w:r>
          </w:p>
        </w:tc>
      </w:tr>
      <w:tr w:rsidR="00386EE8" w:rsidTr="00B115DE">
        <w:tc>
          <w:tcPr>
            <w:tcW w:w="705" w:type="dxa"/>
            <w:vAlign w:val="center"/>
          </w:tcPr>
          <w:p w:rsidR="001E5026" w:rsidRDefault="001E5026" w:rsidP="001E5026">
            <w:pPr>
              <w:bidi/>
              <w:jc w:val="center"/>
              <w:rPr>
                <w:lang w:bidi="fa-IR"/>
              </w:rPr>
            </w:pPr>
            <w:r>
              <w:rPr>
                <w:lang w:bidi="fa-IR"/>
              </w:rPr>
              <w:t>23</w:t>
            </w:r>
          </w:p>
        </w:tc>
        <w:tc>
          <w:tcPr>
            <w:tcW w:w="8482" w:type="dxa"/>
          </w:tcPr>
          <w:p w:rsidR="001E5026" w:rsidRDefault="00497EF6" w:rsidP="001E5026">
            <w:pPr>
              <w:bidi/>
              <w:rPr>
                <w:lang w:bidi="fa-IR"/>
              </w:rPr>
            </w:pPr>
            <w:r>
              <w:rPr>
                <w:noProof/>
              </w:rPr>
              <w:drawing>
                <wp:inline distT="0" distB="0" distL="0" distR="0" wp14:anchorId="5FD1F4E6" wp14:editId="4A6625A7">
                  <wp:extent cx="5506138" cy="29535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clrChange>
                              <a:clrFrom>
                                <a:srgbClr val="F0F0F0"/>
                              </a:clrFrom>
                              <a:clrTo>
                                <a:srgbClr val="F0F0F0">
                                  <a:alpha val="0"/>
                                </a:srgbClr>
                              </a:clrTo>
                            </a:clrChange>
                          </a:blip>
                          <a:stretch>
                            <a:fillRect/>
                          </a:stretch>
                        </pic:blipFill>
                        <pic:spPr>
                          <a:xfrm>
                            <a:off x="0" y="0"/>
                            <a:ext cx="5506138"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48.58</w:t>
            </w:r>
          </w:p>
        </w:tc>
      </w:tr>
      <w:tr w:rsidR="00386EE8" w:rsidTr="00B115DE">
        <w:tc>
          <w:tcPr>
            <w:tcW w:w="705" w:type="dxa"/>
            <w:vAlign w:val="center"/>
          </w:tcPr>
          <w:p w:rsidR="001E5026" w:rsidRDefault="001E5026" w:rsidP="001E5026">
            <w:pPr>
              <w:bidi/>
              <w:jc w:val="center"/>
              <w:rPr>
                <w:lang w:bidi="fa-IR"/>
              </w:rPr>
            </w:pPr>
            <w:r>
              <w:rPr>
                <w:lang w:bidi="fa-IR"/>
              </w:rPr>
              <w:lastRenderedPageBreak/>
              <w:t>24</w:t>
            </w:r>
          </w:p>
        </w:tc>
        <w:tc>
          <w:tcPr>
            <w:tcW w:w="8482" w:type="dxa"/>
          </w:tcPr>
          <w:p w:rsidR="001E5026" w:rsidRDefault="00497EF6" w:rsidP="001E5026">
            <w:pPr>
              <w:bidi/>
              <w:rPr>
                <w:lang w:bidi="fa-IR"/>
              </w:rPr>
            </w:pPr>
            <w:r>
              <w:rPr>
                <w:noProof/>
              </w:rPr>
              <w:drawing>
                <wp:inline distT="0" distB="0" distL="0" distR="0" wp14:anchorId="3B524F3F" wp14:editId="51035C9F">
                  <wp:extent cx="5446953" cy="2953512"/>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clrChange>
                              <a:clrFrom>
                                <a:srgbClr val="F0F0F0"/>
                              </a:clrFrom>
                              <a:clrTo>
                                <a:srgbClr val="F0F0F0">
                                  <a:alpha val="0"/>
                                </a:srgbClr>
                              </a:clrTo>
                            </a:clrChange>
                          </a:blip>
                          <a:stretch>
                            <a:fillRect/>
                          </a:stretch>
                        </pic:blipFill>
                        <pic:spPr>
                          <a:xfrm>
                            <a:off x="0" y="0"/>
                            <a:ext cx="5446953" cy="2953512"/>
                          </a:xfrm>
                          <a:prstGeom prst="rect">
                            <a:avLst/>
                          </a:prstGeom>
                        </pic:spPr>
                      </pic:pic>
                    </a:graphicData>
                  </a:graphic>
                </wp:inline>
              </w:drawing>
            </w:r>
          </w:p>
        </w:tc>
        <w:tc>
          <w:tcPr>
            <w:tcW w:w="1269" w:type="dxa"/>
            <w:vAlign w:val="center"/>
          </w:tcPr>
          <w:p w:rsidR="001E5026" w:rsidRPr="00B115DE" w:rsidRDefault="00B115DE" w:rsidP="00B115DE">
            <w:pPr>
              <w:bidi/>
              <w:jc w:val="center"/>
              <w:rPr>
                <w:sz w:val="22"/>
                <w:szCs w:val="22"/>
                <w:lang w:bidi="fa-IR"/>
              </w:rPr>
            </w:pPr>
            <w:r>
              <w:rPr>
                <w:sz w:val="22"/>
                <w:szCs w:val="22"/>
                <w:lang w:bidi="fa-IR"/>
              </w:rPr>
              <w:t>47.31</w:t>
            </w:r>
          </w:p>
        </w:tc>
      </w:tr>
      <w:tr w:rsidR="00386EE8" w:rsidTr="00B115DE">
        <w:tc>
          <w:tcPr>
            <w:tcW w:w="705" w:type="dxa"/>
            <w:vAlign w:val="center"/>
          </w:tcPr>
          <w:p w:rsidR="001E5026" w:rsidRDefault="001E5026" w:rsidP="001E5026">
            <w:pPr>
              <w:bidi/>
              <w:jc w:val="center"/>
              <w:rPr>
                <w:lang w:bidi="fa-IR"/>
              </w:rPr>
            </w:pPr>
            <w:r>
              <w:rPr>
                <w:lang w:bidi="fa-IR"/>
              </w:rPr>
              <w:t>25</w:t>
            </w:r>
          </w:p>
        </w:tc>
        <w:tc>
          <w:tcPr>
            <w:tcW w:w="8482" w:type="dxa"/>
          </w:tcPr>
          <w:p w:rsidR="001E5026" w:rsidRDefault="00497EF6" w:rsidP="001E5026">
            <w:pPr>
              <w:bidi/>
              <w:rPr>
                <w:lang w:bidi="fa-IR"/>
              </w:rPr>
            </w:pPr>
            <w:r>
              <w:rPr>
                <w:noProof/>
              </w:rPr>
              <w:drawing>
                <wp:inline distT="0" distB="0" distL="0" distR="0" wp14:anchorId="175606BF" wp14:editId="559301D5">
                  <wp:extent cx="5500259" cy="2953512"/>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clrChange>
                              <a:clrFrom>
                                <a:srgbClr val="F0F0F0"/>
                              </a:clrFrom>
                              <a:clrTo>
                                <a:srgbClr val="F0F0F0">
                                  <a:alpha val="0"/>
                                </a:srgbClr>
                              </a:clrTo>
                            </a:clrChange>
                          </a:blip>
                          <a:stretch>
                            <a:fillRect/>
                          </a:stretch>
                        </pic:blipFill>
                        <pic:spPr>
                          <a:xfrm>
                            <a:off x="0" y="0"/>
                            <a:ext cx="5500259"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41.58</w:t>
            </w:r>
          </w:p>
        </w:tc>
      </w:tr>
      <w:tr w:rsidR="00386EE8" w:rsidTr="00B115DE">
        <w:tc>
          <w:tcPr>
            <w:tcW w:w="705" w:type="dxa"/>
            <w:vAlign w:val="center"/>
          </w:tcPr>
          <w:p w:rsidR="001E5026" w:rsidRDefault="001E5026" w:rsidP="001E5026">
            <w:pPr>
              <w:bidi/>
              <w:jc w:val="center"/>
              <w:rPr>
                <w:lang w:bidi="fa-IR"/>
              </w:rPr>
            </w:pPr>
            <w:r>
              <w:rPr>
                <w:lang w:bidi="fa-IR"/>
              </w:rPr>
              <w:t>26</w:t>
            </w:r>
          </w:p>
        </w:tc>
        <w:tc>
          <w:tcPr>
            <w:tcW w:w="8482" w:type="dxa"/>
          </w:tcPr>
          <w:p w:rsidR="001E5026" w:rsidRDefault="00497EF6" w:rsidP="001E5026">
            <w:pPr>
              <w:bidi/>
              <w:rPr>
                <w:lang w:bidi="fa-IR"/>
              </w:rPr>
            </w:pPr>
            <w:r>
              <w:rPr>
                <w:noProof/>
              </w:rPr>
              <w:drawing>
                <wp:inline distT="0" distB="0" distL="0" distR="0" wp14:anchorId="64E5A466" wp14:editId="377F362F">
                  <wp:extent cx="5516947" cy="2953512"/>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clrChange>
                              <a:clrFrom>
                                <a:srgbClr val="F0F0F0"/>
                              </a:clrFrom>
                              <a:clrTo>
                                <a:srgbClr val="F0F0F0">
                                  <a:alpha val="0"/>
                                </a:srgbClr>
                              </a:clrTo>
                            </a:clrChange>
                          </a:blip>
                          <a:stretch>
                            <a:fillRect/>
                          </a:stretch>
                        </pic:blipFill>
                        <pic:spPr>
                          <a:xfrm>
                            <a:off x="0" y="0"/>
                            <a:ext cx="5516947"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41.30</w:t>
            </w:r>
          </w:p>
        </w:tc>
      </w:tr>
      <w:tr w:rsidR="00386EE8" w:rsidTr="00B115DE">
        <w:tc>
          <w:tcPr>
            <w:tcW w:w="705" w:type="dxa"/>
            <w:vAlign w:val="center"/>
          </w:tcPr>
          <w:p w:rsidR="001E5026" w:rsidRDefault="001E5026" w:rsidP="001E5026">
            <w:pPr>
              <w:bidi/>
              <w:jc w:val="center"/>
              <w:rPr>
                <w:lang w:bidi="fa-IR"/>
              </w:rPr>
            </w:pPr>
            <w:r>
              <w:rPr>
                <w:lang w:bidi="fa-IR"/>
              </w:rPr>
              <w:lastRenderedPageBreak/>
              <w:t>27</w:t>
            </w:r>
          </w:p>
        </w:tc>
        <w:tc>
          <w:tcPr>
            <w:tcW w:w="8482" w:type="dxa"/>
          </w:tcPr>
          <w:p w:rsidR="001E5026" w:rsidRDefault="00497EF6" w:rsidP="001E5026">
            <w:pPr>
              <w:bidi/>
              <w:rPr>
                <w:lang w:bidi="fa-IR"/>
              </w:rPr>
            </w:pPr>
            <w:r>
              <w:rPr>
                <w:noProof/>
              </w:rPr>
              <w:drawing>
                <wp:inline distT="0" distB="0" distL="0" distR="0" wp14:anchorId="71552B04" wp14:editId="1439D06D">
                  <wp:extent cx="5598887" cy="2953512"/>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clrChange>
                              <a:clrFrom>
                                <a:srgbClr val="F0F0F0"/>
                              </a:clrFrom>
                              <a:clrTo>
                                <a:srgbClr val="F0F0F0">
                                  <a:alpha val="0"/>
                                </a:srgbClr>
                              </a:clrTo>
                            </a:clrChange>
                          </a:blip>
                          <a:stretch>
                            <a:fillRect/>
                          </a:stretch>
                        </pic:blipFill>
                        <pic:spPr>
                          <a:xfrm>
                            <a:off x="0" y="0"/>
                            <a:ext cx="5598887"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42.51</w:t>
            </w:r>
          </w:p>
        </w:tc>
      </w:tr>
      <w:tr w:rsidR="00386EE8" w:rsidTr="00B115DE">
        <w:tc>
          <w:tcPr>
            <w:tcW w:w="705" w:type="dxa"/>
            <w:vAlign w:val="center"/>
          </w:tcPr>
          <w:p w:rsidR="001E5026" w:rsidRDefault="001E5026" w:rsidP="001E5026">
            <w:pPr>
              <w:bidi/>
              <w:jc w:val="center"/>
              <w:rPr>
                <w:lang w:bidi="fa-IR"/>
              </w:rPr>
            </w:pPr>
            <w:r>
              <w:rPr>
                <w:lang w:bidi="fa-IR"/>
              </w:rPr>
              <w:t>28</w:t>
            </w:r>
          </w:p>
        </w:tc>
        <w:tc>
          <w:tcPr>
            <w:tcW w:w="8482" w:type="dxa"/>
          </w:tcPr>
          <w:p w:rsidR="001E5026" w:rsidRDefault="00497EF6" w:rsidP="001E5026">
            <w:pPr>
              <w:bidi/>
              <w:rPr>
                <w:lang w:bidi="fa-IR"/>
              </w:rPr>
            </w:pPr>
            <w:r>
              <w:rPr>
                <w:noProof/>
              </w:rPr>
              <w:drawing>
                <wp:inline distT="0" distB="0" distL="0" distR="0" wp14:anchorId="0A42F932" wp14:editId="2E8B4BD9">
                  <wp:extent cx="5484645" cy="2953512"/>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clrChange>
                              <a:clrFrom>
                                <a:srgbClr val="F0F0F0"/>
                              </a:clrFrom>
                              <a:clrTo>
                                <a:srgbClr val="F0F0F0">
                                  <a:alpha val="0"/>
                                </a:srgbClr>
                              </a:clrTo>
                            </a:clrChange>
                          </a:blip>
                          <a:stretch>
                            <a:fillRect/>
                          </a:stretch>
                        </pic:blipFill>
                        <pic:spPr>
                          <a:xfrm>
                            <a:off x="0" y="0"/>
                            <a:ext cx="5484645"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52.53</w:t>
            </w:r>
          </w:p>
        </w:tc>
      </w:tr>
      <w:tr w:rsidR="00386EE8" w:rsidTr="00B115DE">
        <w:tc>
          <w:tcPr>
            <w:tcW w:w="705" w:type="dxa"/>
            <w:vAlign w:val="center"/>
          </w:tcPr>
          <w:p w:rsidR="001E5026" w:rsidRDefault="001E5026" w:rsidP="001E5026">
            <w:pPr>
              <w:bidi/>
              <w:jc w:val="center"/>
              <w:rPr>
                <w:lang w:bidi="fa-IR"/>
              </w:rPr>
            </w:pPr>
            <w:r>
              <w:rPr>
                <w:lang w:bidi="fa-IR"/>
              </w:rPr>
              <w:t>29</w:t>
            </w:r>
          </w:p>
        </w:tc>
        <w:tc>
          <w:tcPr>
            <w:tcW w:w="8482" w:type="dxa"/>
          </w:tcPr>
          <w:p w:rsidR="001E5026" w:rsidRDefault="00497EF6" w:rsidP="001E5026">
            <w:pPr>
              <w:bidi/>
              <w:rPr>
                <w:lang w:bidi="fa-IR"/>
              </w:rPr>
            </w:pPr>
            <w:r>
              <w:rPr>
                <w:noProof/>
              </w:rPr>
              <w:drawing>
                <wp:inline distT="0" distB="0" distL="0" distR="0" wp14:anchorId="103FB74C" wp14:editId="2C6CB06D">
                  <wp:extent cx="5420210" cy="2953512"/>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clrChange>
                              <a:clrFrom>
                                <a:srgbClr val="F0F0F0"/>
                              </a:clrFrom>
                              <a:clrTo>
                                <a:srgbClr val="F0F0F0">
                                  <a:alpha val="0"/>
                                </a:srgbClr>
                              </a:clrTo>
                            </a:clrChange>
                          </a:blip>
                          <a:stretch>
                            <a:fillRect/>
                          </a:stretch>
                        </pic:blipFill>
                        <pic:spPr>
                          <a:xfrm>
                            <a:off x="0" y="0"/>
                            <a:ext cx="542021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49.18</w:t>
            </w:r>
          </w:p>
        </w:tc>
      </w:tr>
      <w:tr w:rsidR="00386EE8" w:rsidTr="00B115DE">
        <w:tc>
          <w:tcPr>
            <w:tcW w:w="705" w:type="dxa"/>
            <w:vAlign w:val="center"/>
          </w:tcPr>
          <w:p w:rsidR="001E5026" w:rsidRDefault="001E5026" w:rsidP="001E5026">
            <w:pPr>
              <w:bidi/>
              <w:jc w:val="center"/>
              <w:rPr>
                <w:lang w:bidi="fa-IR"/>
              </w:rPr>
            </w:pPr>
            <w:r>
              <w:rPr>
                <w:lang w:bidi="fa-IR"/>
              </w:rPr>
              <w:lastRenderedPageBreak/>
              <w:t>30</w:t>
            </w:r>
          </w:p>
        </w:tc>
        <w:tc>
          <w:tcPr>
            <w:tcW w:w="8482" w:type="dxa"/>
          </w:tcPr>
          <w:p w:rsidR="001E5026" w:rsidRDefault="00497EF6" w:rsidP="001E5026">
            <w:pPr>
              <w:bidi/>
              <w:rPr>
                <w:lang w:bidi="fa-IR"/>
              </w:rPr>
            </w:pPr>
            <w:r>
              <w:rPr>
                <w:noProof/>
              </w:rPr>
              <w:drawing>
                <wp:inline distT="0" distB="0" distL="0" distR="0" wp14:anchorId="46B59CE4" wp14:editId="6AEB4147">
                  <wp:extent cx="5435459" cy="295351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clrChange>
                              <a:clrFrom>
                                <a:srgbClr val="F0F0F0"/>
                              </a:clrFrom>
                              <a:clrTo>
                                <a:srgbClr val="F0F0F0">
                                  <a:alpha val="0"/>
                                </a:srgbClr>
                              </a:clrTo>
                            </a:clrChange>
                          </a:blip>
                          <a:stretch>
                            <a:fillRect/>
                          </a:stretch>
                        </pic:blipFill>
                        <pic:spPr>
                          <a:xfrm>
                            <a:off x="0" y="0"/>
                            <a:ext cx="5435459"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47.32</w:t>
            </w:r>
          </w:p>
        </w:tc>
      </w:tr>
      <w:tr w:rsidR="00386EE8" w:rsidTr="00B115DE">
        <w:tc>
          <w:tcPr>
            <w:tcW w:w="705" w:type="dxa"/>
            <w:vAlign w:val="center"/>
          </w:tcPr>
          <w:p w:rsidR="001E5026" w:rsidRDefault="001E5026" w:rsidP="001E5026">
            <w:pPr>
              <w:bidi/>
              <w:jc w:val="center"/>
              <w:rPr>
                <w:lang w:bidi="fa-IR"/>
              </w:rPr>
            </w:pPr>
            <w:r>
              <w:rPr>
                <w:lang w:bidi="fa-IR"/>
              </w:rPr>
              <w:t>32</w:t>
            </w:r>
          </w:p>
        </w:tc>
        <w:tc>
          <w:tcPr>
            <w:tcW w:w="8482" w:type="dxa"/>
          </w:tcPr>
          <w:p w:rsidR="001E5026" w:rsidRDefault="00497EF6" w:rsidP="001E5026">
            <w:pPr>
              <w:bidi/>
              <w:rPr>
                <w:lang w:bidi="fa-IR"/>
              </w:rPr>
            </w:pPr>
            <w:r>
              <w:rPr>
                <w:noProof/>
              </w:rPr>
              <w:drawing>
                <wp:inline distT="0" distB="0" distL="0" distR="0" wp14:anchorId="2EEC6EB8" wp14:editId="4467FFCD">
                  <wp:extent cx="5492441" cy="295351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clrChange>
                              <a:clrFrom>
                                <a:srgbClr val="F0F0F0"/>
                              </a:clrFrom>
                              <a:clrTo>
                                <a:srgbClr val="F0F0F0">
                                  <a:alpha val="0"/>
                                </a:srgbClr>
                              </a:clrTo>
                            </a:clrChange>
                          </a:blip>
                          <a:stretch>
                            <a:fillRect/>
                          </a:stretch>
                        </pic:blipFill>
                        <pic:spPr>
                          <a:xfrm>
                            <a:off x="0" y="0"/>
                            <a:ext cx="5492441"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50.95</w:t>
            </w:r>
          </w:p>
        </w:tc>
      </w:tr>
      <w:tr w:rsidR="00386EE8" w:rsidTr="00B115DE">
        <w:tc>
          <w:tcPr>
            <w:tcW w:w="705" w:type="dxa"/>
            <w:vAlign w:val="center"/>
          </w:tcPr>
          <w:p w:rsidR="001E5026" w:rsidRDefault="001E5026" w:rsidP="001E5026">
            <w:pPr>
              <w:bidi/>
              <w:jc w:val="center"/>
              <w:rPr>
                <w:lang w:bidi="fa-IR"/>
              </w:rPr>
            </w:pPr>
            <w:r>
              <w:rPr>
                <w:lang w:bidi="fa-IR"/>
              </w:rPr>
              <w:t>33</w:t>
            </w:r>
          </w:p>
        </w:tc>
        <w:tc>
          <w:tcPr>
            <w:tcW w:w="8482" w:type="dxa"/>
          </w:tcPr>
          <w:p w:rsidR="001E5026" w:rsidRDefault="00497EF6" w:rsidP="001E5026">
            <w:pPr>
              <w:bidi/>
              <w:rPr>
                <w:lang w:bidi="fa-IR"/>
              </w:rPr>
            </w:pPr>
            <w:r>
              <w:rPr>
                <w:noProof/>
              </w:rPr>
              <w:drawing>
                <wp:inline distT="0" distB="0" distL="0" distR="0" wp14:anchorId="432EAAB7" wp14:editId="0226ADF2">
                  <wp:extent cx="5556616" cy="2953512"/>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clrChange>
                              <a:clrFrom>
                                <a:srgbClr val="F0F0F0"/>
                              </a:clrFrom>
                              <a:clrTo>
                                <a:srgbClr val="F0F0F0">
                                  <a:alpha val="0"/>
                                </a:srgbClr>
                              </a:clrTo>
                            </a:clrChange>
                          </a:blip>
                          <a:stretch>
                            <a:fillRect/>
                          </a:stretch>
                        </pic:blipFill>
                        <pic:spPr>
                          <a:xfrm>
                            <a:off x="0" y="0"/>
                            <a:ext cx="5556616"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47.88</w:t>
            </w:r>
          </w:p>
        </w:tc>
      </w:tr>
      <w:tr w:rsidR="00386EE8" w:rsidTr="00B115DE">
        <w:tc>
          <w:tcPr>
            <w:tcW w:w="705" w:type="dxa"/>
            <w:vAlign w:val="center"/>
          </w:tcPr>
          <w:p w:rsidR="001E5026" w:rsidRDefault="001E5026" w:rsidP="001E5026">
            <w:pPr>
              <w:bidi/>
              <w:jc w:val="center"/>
              <w:rPr>
                <w:lang w:bidi="fa-IR"/>
              </w:rPr>
            </w:pPr>
            <w:r>
              <w:rPr>
                <w:lang w:bidi="fa-IR"/>
              </w:rPr>
              <w:lastRenderedPageBreak/>
              <w:t>34</w:t>
            </w:r>
          </w:p>
        </w:tc>
        <w:tc>
          <w:tcPr>
            <w:tcW w:w="8482" w:type="dxa"/>
          </w:tcPr>
          <w:p w:rsidR="001E5026" w:rsidRDefault="00497EF6" w:rsidP="001E5026">
            <w:pPr>
              <w:bidi/>
              <w:rPr>
                <w:lang w:bidi="fa-IR"/>
              </w:rPr>
            </w:pPr>
            <w:r>
              <w:rPr>
                <w:noProof/>
              </w:rPr>
              <w:drawing>
                <wp:inline distT="0" distB="0" distL="0" distR="0" wp14:anchorId="7346AD2F" wp14:editId="7AC5DF3E">
                  <wp:extent cx="5456568" cy="295351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clrChange>
                              <a:clrFrom>
                                <a:srgbClr val="F0F0F0"/>
                              </a:clrFrom>
                              <a:clrTo>
                                <a:srgbClr val="F0F0F0">
                                  <a:alpha val="0"/>
                                </a:srgbClr>
                              </a:clrTo>
                            </a:clrChange>
                          </a:blip>
                          <a:stretch>
                            <a:fillRect/>
                          </a:stretch>
                        </pic:blipFill>
                        <pic:spPr>
                          <a:xfrm>
                            <a:off x="0" y="0"/>
                            <a:ext cx="5456568"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46.98</w:t>
            </w:r>
          </w:p>
        </w:tc>
      </w:tr>
      <w:tr w:rsidR="00386EE8" w:rsidTr="00B115DE">
        <w:tc>
          <w:tcPr>
            <w:tcW w:w="705" w:type="dxa"/>
            <w:vAlign w:val="center"/>
          </w:tcPr>
          <w:p w:rsidR="001E5026" w:rsidRDefault="001E5026" w:rsidP="001E5026">
            <w:pPr>
              <w:bidi/>
              <w:jc w:val="center"/>
              <w:rPr>
                <w:lang w:bidi="fa-IR"/>
              </w:rPr>
            </w:pPr>
            <w:r>
              <w:rPr>
                <w:lang w:bidi="fa-IR"/>
              </w:rPr>
              <w:t>35</w:t>
            </w:r>
          </w:p>
        </w:tc>
        <w:tc>
          <w:tcPr>
            <w:tcW w:w="8482" w:type="dxa"/>
          </w:tcPr>
          <w:p w:rsidR="001E5026" w:rsidRDefault="00CB0415" w:rsidP="001E5026">
            <w:pPr>
              <w:bidi/>
              <w:rPr>
                <w:lang w:bidi="fa-IR"/>
              </w:rPr>
            </w:pPr>
            <w:r>
              <w:rPr>
                <w:noProof/>
              </w:rPr>
              <w:drawing>
                <wp:inline distT="0" distB="0" distL="0" distR="0" wp14:anchorId="41D1BC2C" wp14:editId="1AF45414">
                  <wp:extent cx="5474930" cy="295351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clrChange>
                              <a:clrFrom>
                                <a:srgbClr val="F0F0F0"/>
                              </a:clrFrom>
                              <a:clrTo>
                                <a:srgbClr val="F0F0F0">
                                  <a:alpha val="0"/>
                                </a:srgbClr>
                              </a:clrTo>
                            </a:clrChange>
                          </a:blip>
                          <a:stretch>
                            <a:fillRect/>
                          </a:stretch>
                        </pic:blipFill>
                        <pic:spPr>
                          <a:xfrm>
                            <a:off x="0" y="0"/>
                            <a:ext cx="547493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56.72</w:t>
            </w:r>
          </w:p>
        </w:tc>
      </w:tr>
      <w:tr w:rsidR="00386EE8" w:rsidTr="00B115DE">
        <w:tc>
          <w:tcPr>
            <w:tcW w:w="705" w:type="dxa"/>
            <w:vAlign w:val="center"/>
          </w:tcPr>
          <w:p w:rsidR="001E5026" w:rsidRDefault="001E5026" w:rsidP="001E5026">
            <w:pPr>
              <w:bidi/>
              <w:jc w:val="center"/>
              <w:rPr>
                <w:lang w:bidi="fa-IR"/>
              </w:rPr>
            </w:pPr>
            <w:r>
              <w:rPr>
                <w:lang w:bidi="fa-IR"/>
              </w:rPr>
              <w:t>36</w:t>
            </w:r>
          </w:p>
        </w:tc>
        <w:tc>
          <w:tcPr>
            <w:tcW w:w="8482" w:type="dxa"/>
          </w:tcPr>
          <w:p w:rsidR="001E5026" w:rsidRDefault="00CB0415" w:rsidP="001E5026">
            <w:pPr>
              <w:bidi/>
              <w:rPr>
                <w:lang w:bidi="fa-IR"/>
              </w:rPr>
            </w:pPr>
            <w:r>
              <w:rPr>
                <w:noProof/>
              </w:rPr>
              <w:drawing>
                <wp:inline distT="0" distB="0" distL="0" distR="0" wp14:anchorId="519EDAF3" wp14:editId="26094990">
                  <wp:extent cx="5482699" cy="2953512"/>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clrChange>
                              <a:clrFrom>
                                <a:srgbClr val="F0F0F0"/>
                              </a:clrFrom>
                              <a:clrTo>
                                <a:srgbClr val="F0F0F0">
                                  <a:alpha val="0"/>
                                </a:srgbClr>
                              </a:clrTo>
                            </a:clrChange>
                          </a:blip>
                          <a:stretch>
                            <a:fillRect/>
                          </a:stretch>
                        </pic:blipFill>
                        <pic:spPr>
                          <a:xfrm>
                            <a:off x="0" y="0"/>
                            <a:ext cx="5482699"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56.02</w:t>
            </w:r>
          </w:p>
        </w:tc>
      </w:tr>
      <w:tr w:rsidR="00386EE8" w:rsidTr="00B115DE">
        <w:tc>
          <w:tcPr>
            <w:tcW w:w="705" w:type="dxa"/>
            <w:vAlign w:val="center"/>
          </w:tcPr>
          <w:p w:rsidR="001E5026" w:rsidRDefault="001E5026" w:rsidP="001E5026">
            <w:pPr>
              <w:bidi/>
              <w:jc w:val="center"/>
              <w:rPr>
                <w:lang w:bidi="fa-IR"/>
              </w:rPr>
            </w:pPr>
            <w:r>
              <w:rPr>
                <w:lang w:bidi="fa-IR"/>
              </w:rPr>
              <w:lastRenderedPageBreak/>
              <w:t>37</w:t>
            </w:r>
          </w:p>
        </w:tc>
        <w:tc>
          <w:tcPr>
            <w:tcW w:w="8482" w:type="dxa"/>
          </w:tcPr>
          <w:p w:rsidR="001E5026" w:rsidRDefault="00CB0415" w:rsidP="001E5026">
            <w:pPr>
              <w:bidi/>
              <w:rPr>
                <w:lang w:bidi="fa-IR"/>
              </w:rPr>
            </w:pPr>
            <w:r>
              <w:rPr>
                <w:noProof/>
              </w:rPr>
              <w:drawing>
                <wp:inline distT="0" distB="0" distL="0" distR="0" wp14:anchorId="1D2EF655" wp14:editId="12194316">
                  <wp:extent cx="5508100" cy="295351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clrChange>
                              <a:clrFrom>
                                <a:srgbClr val="F0F0F0"/>
                              </a:clrFrom>
                              <a:clrTo>
                                <a:srgbClr val="F0F0F0">
                                  <a:alpha val="0"/>
                                </a:srgbClr>
                              </a:clrTo>
                            </a:clrChange>
                          </a:blip>
                          <a:stretch>
                            <a:fillRect/>
                          </a:stretch>
                        </pic:blipFill>
                        <pic:spPr>
                          <a:xfrm>
                            <a:off x="0" y="0"/>
                            <a:ext cx="550810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45.96</w:t>
            </w:r>
          </w:p>
        </w:tc>
      </w:tr>
      <w:tr w:rsidR="00386EE8" w:rsidTr="00B115DE">
        <w:tc>
          <w:tcPr>
            <w:tcW w:w="705" w:type="dxa"/>
            <w:vAlign w:val="center"/>
          </w:tcPr>
          <w:p w:rsidR="001E5026" w:rsidRDefault="001E5026" w:rsidP="001E5026">
            <w:pPr>
              <w:bidi/>
              <w:jc w:val="center"/>
              <w:rPr>
                <w:lang w:bidi="fa-IR"/>
              </w:rPr>
            </w:pPr>
            <w:r>
              <w:rPr>
                <w:lang w:bidi="fa-IR"/>
              </w:rPr>
              <w:t>38</w:t>
            </w:r>
          </w:p>
        </w:tc>
        <w:tc>
          <w:tcPr>
            <w:tcW w:w="8482" w:type="dxa"/>
          </w:tcPr>
          <w:p w:rsidR="001E5026" w:rsidRDefault="00CB0415" w:rsidP="001E5026">
            <w:pPr>
              <w:bidi/>
              <w:rPr>
                <w:lang w:bidi="fa-IR"/>
              </w:rPr>
            </w:pPr>
            <w:r>
              <w:rPr>
                <w:noProof/>
              </w:rPr>
              <w:drawing>
                <wp:inline distT="0" distB="0" distL="0" distR="0" wp14:anchorId="064A6BC1" wp14:editId="30B7F8AE">
                  <wp:extent cx="5506138" cy="295351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clrChange>
                              <a:clrFrom>
                                <a:srgbClr val="F0F0F0"/>
                              </a:clrFrom>
                              <a:clrTo>
                                <a:srgbClr val="F0F0F0">
                                  <a:alpha val="0"/>
                                </a:srgbClr>
                              </a:clrTo>
                            </a:clrChange>
                          </a:blip>
                          <a:stretch>
                            <a:fillRect/>
                          </a:stretch>
                        </pic:blipFill>
                        <pic:spPr>
                          <a:xfrm>
                            <a:off x="0" y="0"/>
                            <a:ext cx="5506138"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45.03</w:t>
            </w:r>
          </w:p>
        </w:tc>
      </w:tr>
      <w:tr w:rsidR="00386EE8" w:rsidTr="00B115DE">
        <w:tc>
          <w:tcPr>
            <w:tcW w:w="705" w:type="dxa"/>
            <w:vAlign w:val="center"/>
          </w:tcPr>
          <w:p w:rsidR="001E5026" w:rsidRDefault="001E5026" w:rsidP="001E5026">
            <w:pPr>
              <w:bidi/>
              <w:jc w:val="center"/>
              <w:rPr>
                <w:lang w:bidi="fa-IR"/>
              </w:rPr>
            </w:pPr>
            <w:r>
              <w:rPr>
                <w:lang w:bidi="fa-IR"/>
              </w:rPr>
              <w:t>39</w:t>
            </w:r>
          </w:p>
        </w:tc>
        <w:tc>
          <w:tcPr>
            <w:tcW w:w="8482" w:type="dxa"/>
          </w:tcPr>
          <w:p w:rsidR="001E5026" w:rsidRDefault="00CB0415" w:rsidP="001E5026">
            <w:pPr>
              <w:bidi/>
              <w:rPr>
                <w:lang w:bidi="fa-IR"/>
              </w:rPr>
            </w:pPr>
            <w:r>
              <w:rPr>
                <w:noProof/>
              </w:rPr>
              <w:drawing>
                <wp:inline distT="0" distB="0" distL="0" distR="0" wp14:anchorId="78D6000E" wp14:editId="271FBCC9">
                  <wp:extent cx="5441200" cy="2953512"/>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clrChange>
                              <a:clrFrom>
                                <a:srgbClr val="F0F0F0"/>
                              </a:clrFrom>
                              <a:clrTo>
                                <a:srgbClr val="F0F0F0">
                                  <a:alpha val="0"/>
                                </a:srgbClr>
                              </a:clrTo>
                            </a:clrChange>
                          </a:blip>
                          <a:stretch>
                            <a:fillRect/>
                          </a:stretch>
                        </pic:blipFill>
                        <pic:spPr>
                          <a:xfrm>
                            <a:off x="0" y="0"/>
                            <a:ext cx="544120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55.20</w:t>
            </w:r>
          </w:p>
        </w:tc>
      </w:tr>
      <w:tr w:rsidR="00386EE8" w:rsidTr="00B115DE">
        <w:tc>
          <w:tcPr>
            <w:tcW w:w="705" w:type="dxa"/>
            <w:vAlign w:val="center"/>
          </w:tcPr>
          <w:p w:rsidR="001E5026" w:rsidRDefault="001E5026" w:rsidP="001E5026">
            <w:pPr>
              <w:bidi/>
              <w:jc w:val="center"/>
              <w:rPr>
                <w:lang w:bidi="fa-IR"/>
              </w:rPr>
            </w:pPr>
            <w:r>
              <w:rPr>
                <w:lang w:bidi="fa-IR"/>
              </w:rPr>
              <w:lastRenderedPageBreak/>
              <w:t>40</w:t>
            </w:r>
          </w:p>
        </w:tc>
        <w:tc>
          <w:tcPr>
            <w:tcW w:w="8482" w:type="dxa"/>
          </w:tcPr>
          <w:p w:rsidR="001E5026" w:rsidRDefault="00CB0415" w:rsidP="001E5026">
            <w:pPr>
              <w:bidi/>
              <w:rPr>
                <w:lang w:bidi="fa-IR"/>
              </w:rPr>
            </w:pPr>
            <w:r>
              <w:rPr>
                <w:noProof/>
              </w:rPr>
              <w:drawing>
                <wp:inline distT="0" distB="0" distL="0" distR="0" wp14:anchorId="21BDF5AC" wp14:editId="3157FAFF">
                  <wp:extent cx="5482699" cy="295351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clrChange>
                              <a:clrFrom>
                                <a:srgbClr val="F0F0F0"/>
                              </a:clrFrom>
                              <a:clrTo>
                                <a:srgbClr val="F0F0F0">
                                  <a:alpha val="0"/>
                                </a:srgbClr>
                              </a:clrTo>
                            </a:clrChange>
                          </a:blip>
                          <a:stretch>
                            <a:fillRect/>
                          </a:stretch>
                        </pic:blipFill>
                        <pic:spPr>
                          <a:xfrm>
                            <a:off x="0" y="0"/>
                            <a:ext cx="5482699"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46.72</w:t>
            </w:r>
          </w:p>
        </w:tc>
      </w:tr>
      <w:tr w:rsidR="00386EE8" w:rsidTr="00B115DE">
        <w:tc>
          <w:tcPr>
            <w:tcW w:w="705" w:type="dxa"/>
            <w:vAlign w:val="center"/>
          </w:tcPr>
          <w:p w:rsidR="001E5026" w:rsidRDefault="001E5026" w:rsidP="001E5026">
            <w:pPr>
              <w:bidi/>
              <w:jc w:val="center"/>
              <w:rPr>
                <w:lang w:bidi="fa-IR"/>
              </w:rPr>
            </w:pPr>
            <w:r>
              <w:rPr>
                <w:lang w:bidi="fa-IR"/>
              </w:rPr>
              <w:t>41</w:t>
            </w:r>
          </w:p>
        </w:tc>
        <w:tc>
          <w:tcPr>
            <w:tcW w:w="8482" w:type="dxa"/>
          </w:tcPr>
          <w:p w:rsidR="001E5026" w:rsidRDefault="00CB0415" w:rsidP="001E5026">
            <w:pPr>
              <w:bidi/>
              <w:rPr>
                <w:lang w:bidi="fa-IR"/>
              </w:rPr>
            </w:pPr>
            <w:r>
              <w:rPr>
                <w:noProof/>
              </w:rPr>
              <w:drawing>
                <wp:inline distT="0" distB="0" distL="0" distR="0" wp14:anchorId="6DD0EAD7" wp14:editId="13C15728">
                  <wp:extent cx="5424966" cy="2953512"/>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clrChange>
                              <a:clrFrom>
                                <a:srgbClr val="F0F0F0"/>
                              </a:clrFrom>
                              <a:clrTo>
                                <a:srgbClr val="F0F0F0">
                                  <a:alpha val="0"/>
                                </a:srgbClr>
                              </a:clrTo>
                            </a:clrChange>
                          </a:blip>
                          <a:stretch>
                            <a:fillRect/>
                          </a:stretch>
                        </pic:blipFill>
                        <pic:spPr>
                          <a:xfrm>
                            <a:off x="0" y="0"/>
                            <a:ext cx="5424966"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44.09</w:t>
            </w:r>
          </w:p>
        </w:tc>
      </w:tr>
      <w:tr w:rsidR="00386EE8" w:rsidTr="00B115DE">
        <w:tc>
          <w:tcPr>
            <w:tcW w:w="705" w:type="dxa"/>
            <w:vAlign w:val="center"/>
          </w:tcPr>
          <w:p w:rsidR="001E5026" w:rsidRDefault="001E5026" w:rsidP="001E5026">
            <w:pPr>
              <w:bidi/>
              <w:jc w:val="center"/>
              <w:rPr>
                <w:lang w:bidi="fa-IR"/>
              </w:rPr>
            </w:pPr>
            <w:r>
              <w:rPr>
                <w:lang w:bidi="fa-IR"/>
              </w:rPr>
              <w:t>42</w:t>
            </w:r>
          </w:p>
        </w:tc>
        <w:tc>
          <w:tcPr>
            <w:tcW w:w="8482" w:type="dxa"/>
          </w:tcPr>
          <w:p w:rsidR="001E5026" w:rsidRDefault="00CB0415" w:rsidP="001E5026">
            <w:pPr>
              <w:bidi/>
              <w:rPr>
                <w:lang w:bidi="fa-IR"/>
              </w:rPr>
            </w:pPr>
            <w:r>
              <w:rPr>
                <w:noProof/>
              </w:rPr>
              <w:drawing>
                <wp:inline distT="0" distB="0" distL="0" distR="0" wp14:anchorId="4F7F66A0" wp14:editId="03EC382D">
                  <wp:extent cx="5523849" cy="295351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clrChange>
                              <a:clrFrom>
                                <a:srgbClr val="F0F0F0"/>
                              </a:clrFrom>
                              <a:clrTo>
                                <a:srgbClr val="F0F0F0">
                                  <a:alpha val="0"/>
                                </a:srgbClr>
                              </a:clrTo>
                            </a:clrChange>
                          </a:blip>
                          <a:stretch>
                            <a:fillRect/>
                          </a:stretch>
                        </pic:blipFill>
                        <pic:spPr>
                          <a:xfrm>
                            <a:off x="0" y="0"/>
                            <a:ext cx="5523849"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46.98</w:t>
            </w:r>
          </w:p>
        </w:tc>
      </w:tr>
      <w:tr w:rsidR="00386EE8" w:rsidTr="00B115DE">
        <w:tc>
          <w:tcPr>
            <w:tcW w:w="705" w:type="dxa"/>
            <w:vAlign w:val="center"/>
          </w:tcPr>
          <w:p w:rsidR="001E5026" w:rsidRDefault="001E5026" w:rsidP="001E5026">
            <w:pPr>
              <w:bidi/>
              <w:jc w:val="center"/>
              <w:rPr>
                <w:lang w:bidi="fa-IR"/>
              </w:rPr>
            </w:pPr>
            <w:r>
              <w:rPr>
                <w:lang w:bidi="fa-IR"/>
              </w:rPr>
              <w:lastRenderedPageBreak/>
              <w:t>43</w:t>
            </w:r>
          </w:p>
        </w:tc>
        <w:tc>
          <w:tcPr>
            <w:tcW w:w="8482" w:type="dxa"/>
          </w:tcPr>
          <w:p w:rsidR="001E5026" w:rsidRDefault="00CB0415" w:rsidP="001E5026">
            <w:pPr>
              <w:bidi/>
              <w:rPr>
                <w:lang w:bidi="fa-IR"/>
              </w:rPr>
            </w:pPr>
            <w:r>
              <w:rPr>
                <w:noProof/>
              </w:rPr>
              <w:drawing>
                <wp:inline distT="0" distB="0" distL="0" distR="0" wp14:anchorId="2345F9E2" wp14:editId="3E111C1B">
                  <wp:extent cx="5539688" cy="2953512"/>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clrChange>
                              <a:clrFrom>
                                <a:srgbClr val="F0F0F0"/>
                              </a:clrFrom>
                              <a:clrTo>
                                <a:srgbClr val="F0F0F0">
                                  <a:alpha val="0"/>
                                </a:srgbClr>
                              </a:clrTo>
                            </a:clrChange>
                          </a:blip>
                          <a:stretch>
                            <a:fillRect/>
                          </a:stretch>
                        </pic:blipFill>
                        <pic:spPr>
                          <a:xfrm>
                            <a:off x="0" y="0"/>
                            <a:ext cx="5539688"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54.61</w:t>
            </w:r>
          </w:p>
        </w:tc>
      </w:tr>
      <w:tr w:rsidR="00386EE8" w:rsidTr="00B115DE">
        <w:tc>
          <w:tcPr>
            <w:tcW w:w="705" w:type="dxa"/>
            <w:vAlign w:val="center"/>
          </w:tcPr>
          <w:p w:rsidR="001E5026" w:rsidRDefault="001E5026" w:rsidP="001E5026">
            <w:pPr>
              <w:bidi/>
              <w:jc w:val="center"/>
              <w:rPr>
                <w:lang w:bidi="fa-IR"/>
              </w:rPr>
            </w:pPr>
            <w:r>
              <w:rPr>
                <w:lang w:bidi="fa-IR"/>
              </w:rPr>
              <w:t>44</w:t>
            </w:r>
          </w:p>
        </w:tc>
        <w:tc>
          <w:tcPr>
            <w:tcW w:w="8482" w:type="dxa"/>
          </w:tcPr>
          <w:p w:rsidR="001E5026" w:rsidRDefault="00CB0415" w:rsidP="001E5026">
            <w:pPr>
              <w:bidi/>
              <w:rPr>
                <w:lang w:bidi="fa-IR"/>
              </w:rPr>
            </w:pPr>
            <w:r>
              <w:rPr>
                <w:noProof/>
              </w:rPr>
              <w:drawing>
                <wp:inline distT="0" distB="0" distL="0" distR="0" wp14:anchorId="5FCC0409" wp14:editId="7C26227B">
                  <wp:extent cx="5534728" cy="2953512"/>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clrChange>
                              <a:clrFrom>
                                <a:srgbClr val="F0F0F0"/>
                              </a:clrFrom>
                              <a:clrTo>
                                <a:srgbClr val="F0F0F0">
                                  <a:alpha val="0"/>
                                </a:srgbClr>
                              </a:clrTo>
                            </a:clrChange>
                          </a:blip>
                          <a:stretch>
                            <a:fillRect/>
                          </a:stretch>
                        </pic:blipFill>
                        <pic:spPr>
                          <a:xfrm>
                            <a:off x="0" y="0"/>
                            <a:ext cx="5534728"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68.07</w:t>
            </w:r>
          </w:p>
        </w:tc>
      </w:tr>
      <w:tr w:rsidR="00386EE8" w:rsidTr="00B115DE">
        <w:tc>
          <w:tcPr>
            <w:tcW w:w="705" w:type="dxa"/>
            <w:vAlign w:val="center"/>
          </w:tcPr>
          <w:p w:rsidR="001E5026" w:rsidRDefault="001E5026" w:rsidP="001E5026">
            <w:pPr>
              <w:bidi/>
              <w:jc w:val="center"/>
              <w:rPr>
                <w:lang w:bidi="fa-IR"/>
              </w:rPr>
            </w:pPr>
            <w:r>
              <w:rPr>
                <w:lang w:bidi="fa-IR"/>
              </w:rPr>
              <w:t>45</w:t>
            </w:r>
          </w:p>
        </w:tc>
        <w:tc>
          <w:tcPr>
            <w:tcW w:w="8482" w:type="dxa"/>
          </w:tcPr>
          <w:p w:rsidR="001E5026" w:rsidRDefault="00CB0415" w:rsidP="001E5026">
            <w:pPr>
              <w:bidi/>
              <w:rPr>
                <w:lang w:bidi="fa-IR"/>
              </w:rPr>
            </w:pPr>
            <w:r>
              <w:rPr>
                <w:noProof/>
              </w:rPr>
              <w:drawing>
                <wp:inline distT="0" distB="0" distL="0" distR="0" wp14:anchorId="64EF8B45" wp14:editId="78739544">
                  <wp:extent cx="5491465" cy="29535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clrChange>
                              <a:clrFrom>
                                <a:srgbClr val="F0F0F0"/>
                              </a:clrFrom>
                              <a:clrTo>
                                <a:srgbClr val="F0F0F0">
                                  <a:alpha val="0"/>
                                </a:srgbClr>
                              </a:clrTo>
                            </a:clrChange>
                          </a:blip>
                          <a:stretch>
                            <a:fillRect/>
                          </a:stretch>
                        </pic:blipFill>
                        <pic:spPr>
                          <a:xfrm>
                            <a:off x="0" y="0"/>
                            <a:ext cx="5491465"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44.66</w:t>
            </w:r>
          </w:p>
        </w:tc>
      </w:tr>
      <w:tr w:rsidR="00386EE8" w:rsidTr="00B115DE">
        <w:tc>
          <w:tcPr>
            <w:tcW w:w="705" w:type="dxa"/>
            <w:vAlign w:val="center"/>
          </w:tcPr>
          <w:p w:rsidR="001E5026" w:rsidRDefault="001E5026" w:rsidP="001E5026">
            <w:pPr>
              <w:bidi/>
              <w:jc w:val="center"/>
              <w:rPr>
                <w:lang w:bidi="fa-IR"/>
              </w:rPr>
            </w:pPr>
            <w:r>
              <w:rPr>
                <w:lang w:bidi="fa-IR"/>
              </w:rPr>
              <w:lastRenderedPageBreak/>
              <w:t>46</w:t>
            </w:r>
          </w:p>
        </w:tc>
        <w:tc>
          <w:tcPr>
            <w:tcW w:w="8482" w:type="dxa"/>
          </w:tcPr>
          <w:p w:rsidR="001E5026" w:rsidRDefault="00CB0415" w:rsidP="001E5026">
            <w:pPr>
              <w:bidi/>
              <w:rPr>
                <w:lang w:bidi="fa-IR"/>
              </w:rPr>
            </w:pPr>
            <w:r>
              <w:rPr>
                <w:noProof/>
              </w:rPr>
              <w:drawing>
                <wp:inline distT="0" distB="0" distL="0" distR="0" wp14:anchorId="0B809A56" wp14:editId="218DCFB6">
                  <wp:extent cx="5503197" cy="2953512"/>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clrChange>
                              <a:clrFrom>
                                <a:srgbClr val="F0F0F0"/>
                              </a:clrFrom>
                              <a:clrTo>
                                <a:srgbClr val="F0F0F0">
                                  <a:alpha val="0"/>
                                </a:srgbClr>
                              </a:clrTo>
                            </a:clrChange>
                          </a:blip>
                          <a:stretch>
                            <a:fillRect/>
                          </a:stretch>
                        </pic:blipFill>
                        <pic:spPr>
                          <a:xfrm>
                            <a:off x="0" y="0"/>
                            <a:ext cx="5503197"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55.30</w:t>
            </w:r>
          </w:p>
        </w:tc>
      </w:tr>
      <w:tr w:rsidR="00386EE8" w:rsidTr="00B115DE">
        <w:tc>
          <w:tcPr>
            <w:tcW w:w="705" w:type="dxa"/>
            <w:vAlign w:val="center"/>
          </w:tcPr>
          <w:p w:rsidR="001E5026" w:rsidRDefault="001E5026" w:rsidP="001E5026">
            <w:pPr>
              <w:bidi/>
              <w:jc w:val="center"/>
              <w:rPr>
                <w:lang w:bidi="fa-IR"/>
              </w:rPr>
            </w:pPr>
            <w:r>
              <w:rPr>
                <w:lang w:bidi="fa-IR"/>
              </w:rPr>
              <w:t>47</w:t>
            </w:r>
          </w:p>
        </w:tc>
        <w:tc>
          <w:tcPr>
            <w:tcW w:w="8482" w:type="dxa"/>
          </w:tcPr>
          <w:p w:rsidR="001E5026" w:rsidRDefault="00CB0415" w:rsidP="001E5026">
            <w:pPr>
              <w:bidi/>
              <w:rPr>
                <w:lang w:bidi="fa-IR"/>
              </w:rPr>
            </w:pPr>
            <w:r>
              <w:rPr>
                <w:noProof/>
              </w:rPr>
              <w:drawing>
                <wp:inline distT="0" distB="0" distL="0" distR="0" wp14:anchorId="6D786A79" wp14:editId="02DF0FB8">
                  <wp:extent cx="5467184" cy="295351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clrChange>
                              <a:clrFrom>
                                <a:srgbClr val="F0F0F0"/>
                              </a:clrFrom>
                              <a:clrTo>
                                <a:srgbClr val="F0F0F0">
                                  <a:alpha val="0"/>
                                </a:srgbClr>
                              </a:clrTo>
                            </a:clrChange>
                          </a:blip>
                          <a:stretch>
                            <a:fillRect/>
                          </a:stretch>
                        </pic:blipFill>
                        <pic:spPr>
                          <a:xfrm>
                            <a:off x="0" y="0"/>
                            <a:ext cx="5467184"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43.97</w:t>
            </w:r>
          </w:p>
        </w:tc>
      </w:tr>
      <w:tr w:rsidR="00386EE8" w:rsidTr="00B115DE">
        <w:tc>
          <w:tcPr>
            <w:tcW w:w="705" w:type="dxa"/>
            <w:vAlign w:val="center"/>
          </w:tcPr>
          <w:p w:rsidR="001E5026" w:rsidRDefault="001E5026" w:rsidP="001E5026">
            <w:pPr>
              <w:bidi/>
              <w:jc w:val="center"/>
              <w:rPr>
                <w:lang w:bidi="fa-IR"/>
              </w:rPr>
            </w:pPr>
            <w:r>
              <w:rPr>
                <w:lang w:bidi="fa-IR"/>
              </w:rPr>
              <w:t>48</w:t>
            </w:r>
          </w:p>
        </w:tc>
        <w:tc>
          <w:tcPr>
            <w:tcW w:w="8482" w:type="dxa"/>
          </w:tcPr>
          <w:p w:rsidR="001E5026" w:rsidRDefault="00CB0415" w:rsidP="001E5026">
            <w:pPr>
              <w:bidi/>
              <w:rPr>
                <w:lang w:bidi="fa-IR"/>
              </w:rPr>
            </w:pPr>
            <w:r>
              <w:rPr>
                <w:noProof/>
              </w:rPr>
              <w:drawing>
                <wp:inline distT="0" distB="0" distL="0" distR="0" wp14:anchorId="6E0214D0" wp14:editId="5EBA92CC">
                  <wp:extent cx="5508100" cy="295351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clrChange>
                              <a:clrFrom>
                                <a:srgbClr val="F0F0F0"/>
                              </a:clrFrom>
                              <a:clrTo>
                                <a:srgbClr val="F0F0F0">
                                  <a:alpha val="0"/>
                                </a:srgbClr>
                              </a:clrTo>
                            </a:clrChange>
                          </a:blip>
                          <a:stretch>
                            <a:fillRect/>
                          </a:stretch>
                        </pic:blipFill>
                        <pic:spPr>
                          <a:xfrm>
                            <a:off x="0" y="0"/>
                            <a:ext cx="550810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43.17</w:t>
            </w:r>
          </w:p>
        </w:tc>
      </w:tr>
      <w:tr w:rsidR="00386EE8" w:rsidTr="00B115DE">
        <w:tc>
          <w:tcPr>
            <w:tcW w:w="705" w:type="dxa"/>
            <w:vAlign w:val="center"/>
          </w:tcPr>
          <w:p w:rsidR="001E5026" w:rsidRDefault="001E5026" w:rsidP="001E5026">
            <w:pPr>
              <w:bidi/>
              <w:jc w:val="center"/>
              <w:rPr>
                <w:lang w:bidi="fa-IR"/>
              </w:rPr>
            </w:pPr>
            <w:r>
              <w:rPr>
                <w:lang w:bidi="fa-IR"/>
              </w:rPr>
              <w:lastRenderedPageBreak/>
              <w:t>49</w:t>
            </w:r>
          </w:p>
        </w:tc>
        <w:tc>
          <w:tcPr>
            <w:tcW w:w="8482" w:type="dxa"/>
          </w:tcPr>
          <w:p w:rsidR="001E5026" w:rsidRDefault="001E5026" w:rsidP="001E5026">
            <w:pPr>
              <w:bidi/>
              <w:rPr>
                <w:lang w:bidi="fa-IR"/>
              </w:rPr>
            </w:pPr>
            <w:r>
              <w:rPr>
                <w:noProof/>
              </w:rPr>
              <w:drawing>
                <wp:inline distT="0" distB="0" distL="0" distR="0" wp14:anchorId="27DC1A06" wp14:editId="0222FEF0">
                  <wp:extent cx="5463319" cy="2953512"/>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clrChange>
                              <a:clrFrom>
                                <a:srgbClr val="F0F0F0"/>
                              </a:clrFrom>
                              <a:clrTo>
                                <a:srgbClr val="F0F0F0">
                                  <a:alpha val="0"/>
                                </a:srgbClr>
                              </a:clrTo>
                            </a:clrChange>
                          </a:blip>
                          <a:stretch>
                            <a:fillRect/>
                          </a:stretch>
                        </pic:blipFill>
                        <pic:spPr>
                          <a:xfrm>
                            <a:off x="0" y="0"/>
                            <a:ext cx="5463319"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49.27</w:t>
            </w:r>
          </w:p>
        </w:tc>
      </w:tr>
      <w:tr w:rsidR="00386EE8" w:rsidTr="00B115DE">
        <w:tc>
          <w:tcPr>
            <w:tcW w:w="705" w:type="dxa"/>
            <w:vAlign w:val="center"/>
          </w:tcPr>
          <w:p w:rsidR="001E5026" w:rsidRDefault="001E5026" w:rsidP="001E5026">
            <w:pPr>
              <w:bidi/>
              <w:jc w:val="center"/>
              <w:rPr>
                <w:lang w:bidi="fa-IR"/>
              </w:rPr>
            </w:pPr>
            <w:r>
              <w:rPr>
                <w:lang w:bidi="fa-IR"/>
              </w:rPr>
              <w:t>50</w:t>
            </w:r>
          </w:p>
        </w:tc>
        <w:tc>
          <w:tcPr>
            <w:tcW w:w="8482" w:type="dxa"/>
          </w:tcPr>
          <w:p w:rsidR="001E5026" w:rsidRDefault="001E5026" w:rsidP="001E5026">
            <w:pPr>
              <w:bidi/>
              <w:rPr>
                <w:lang w:bidi="fa-IR"/>
              </w:rPr>
            </w:pPr>
            <w:r>
              <w:rPr>
                <w:noProof/>
              </w:rPr>
              <w:drawing>
                <wp:inline distT="0" distB="0" distL="0" distR="0" wp14:anchorId="738D842D" wp14:editId="36C18B0F">
                  <wp:extent cx="5499281" cy="29535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clrChange>
                              <a:clrFrom>
                                <a:srgbClr val="F0F0F0"/>
                              </a:clrFrom>
                              <a:clrTo>
                                <a:srgbClr val="F0F0F0">
                                  <a:alpha val="0"/>
                                </a:srgbClr>
                              </a:clrTo>
                            </a:clrChange>
                          </a:blip>
                          <a:stretch>
                            <a:fillRect/>
                          </a:stretch>
                        </pic:blipFill>
                        <pic:spPr>
                          <a:xfrm>
                            <a:off x="0" y="0"/>
                            <a:ext cx="5499281"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47.89</w:t>
            </w:r>
          </w:p>
        </w:tc>
      </w:tr>
      <w:tr w:rsidR="00386EE8" w:rsidTr="00B115DE">
        <w:tc>
          <w:tcPr>
            <w:tcW w:w="705" w:type="dxa"/>
            <w:vAlign w:val="center"/>
          </w:tcPr>
          <w:p w:rsidR="001E5026" w:rsidRDefault="001E5026" w:rsidP="001E5026">
            <w:pPr>
              <w:bidi/>
              <w:jc w:val="center"/>
              <w:rPr>
                <w:lang w:bidi="fa-IR"/>
              </w:rPr>
            </w:pPr>
            <w:r>
              <w:rPr>
                <w:lang w:bidi="fa-IR"/>
              </w:rPr>
              <w:t>51</w:t>
            </w:r>
          </w:p>
        </w:tc>
        <w:tc>
          <w:tcPr>
            <w:tcW w:w="8482" w:type="dxa"/>
          </w:tcPr>
          <w:p w:rsidR="001E5026" w:rsidRDefault="001E5026" w:rsidP="001E5026">
            <w:pPr>
              <w:bidi/>
              <w:rPr>
                <w:lang w:bidi="fa-IR"/>
              </w:rPr>
            </w:pPr>
            <w:r>
              <w:rPr>
                <w:noProof/>
              </w:rPr>
              <w:drawing>
                <wp:inline distT="0" distB="0" distL="0" distR="0" wp14:anchorId="105741A1" wp14:editId="652EDDB2">
                  <wp:extent cx="5431639" cy="295351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clrChange>
                              <a:clrFrom>
                                <a:srgbClr val="F0F0F0"/>
                              </a:clrFrom>
                              <a:clrTo>
                                <a:srgbClr val="F0F0F0">
                                  <a:alpha val="0"/>
                                </a:srgbClr>
                              </a:clrTo>
                            </a:clrChange>
                          </a:blip>
                          <a:stretch>
                            <a:fillRect/>
                          </a:stretch>
                        </pic:blipFill>
                        <pic:spPr>
                          <a:xfrm>
                            <a:off x="0" y="0"/>
                            <a:ext cx="5431639"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43.07</w:t>
            </w:r>
          </w:p>
        </w:tc>
      </w:tr>
      <w:tr w:rsidR="00386EE8" w:rsidTr="00B115DE">
        <w:tc>
          <w:tcPr>
            <w:tcW w:w="705" w:type="dxa"/>
            <w:vAlign w:val="center"/>
          </w:tcPr>
          <w:p w:rsidR="001E5026" w:rsidRDefault="001E5026" w:rsidP="001E5026">
            <w:pPr>
              <w:bidi/>
              <w:jc w:val="center"/>
              <w:rPr>
                <w:lang w:bidi="fa-IR"/>
              </w:rPr>
            </w:pPr>
            <w:r>
              <w:rPr>
                <w:lang w:bidi="fa-IR"/>
              </w:rPr>
              <w:lastRenderedPageBreak/>
              <w:t>52</w:t>
            </w:r>
          </w:p>
        </w:tc>
        <w:tc>
          <w:tcPr>
            <w:tcW w:w="8482" w:type="dxa"/>
          </w:tcPr>
          <w:p w:rsidR="001E5026" w:rsidRDefault="001E5026" w:rsidP="001E5026">
            <w:pPr>
              <w:bidi/>
              <w:rPr>
                <w:lang w:bidi="fa-IR"/>
              </w:rPr>
            </w:pPr>
            <w:r>
              <w:rPr>
                <w:noProof/>
              </w:rPr>
              <w:drawing>
                <wp:inline distT="0" distB="0" distL="0" distR="0" wp14:anchorId="01CA68FE" wp14:editId="06176369">
                  <wp:extent cx="5496347" cy="2953512"/>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clrChange>
                              <a:clrFrom>
                                <a:srgbClr val="F0F0F0"/>
                              </a:clrFrom>
                              <a:clrTo>
                                <a:srgbClr val="F0F0F0">
                                  <a:alpha val="0"/>
                                </a:srgbClr>
                              </a:clrTo>
                            </a:clrChange>
                          </a:blip>
                          <a:stretch>
                            <a:fillRect/>
                          </a:stretch>
                        </pic:blipFill>
                        <pic:spPr>
                          <a:xfrm>
                            <a:off x="0" y="0"/>
                            <a:ext cx="5496347"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56.84</w:t>
            </w:r>
          </w:p>
        </w:tc>
      </w:tr>
      <w:tr w:rsidR="00386EE8" w:rsidTr="00B115DE">
        <w:tc>
          <w:tcPr>
            <w:tcW w:w="705" w:type="dxa"/>
            <w:vAlign w:val="center"/>
          </w:tcPr>
          <w:p w:rsidR="001E5026" w:rsidRDefault="001E5026" w:rsidP="001E5026">
            <w:pPr>
              <w:bidi/>
              <w:jc w:val="center"/>
              <w:rPr>
                <w:lang w:bidi="fa-IR"/>
              </w:rPr>
            </w:pPr>
            <w:r>
              <w:rPr>
                <w:lang w:bidi="fa-IR"/>
              </w:rPr>
              <w:t>53</w:t>
            </w:r>
          </w:p>
        </w:tc>
        <w:tc>
          <w:tcPr>
            <w:tcW w:w="8482" w:type="dxa"/>
          </w:tcPr>
          <w:p w:rsidR="001E5026" w:rsidRDefault="001E5026" w:rsidP="001E5026">
            <w:pPr>
              <w:bidi/>
              <w:rPr>
                <w:lang w:bidi="fa-IR"/>
              </w:rPr>
            </w:pPr>
            <w:r>
              <w:rPr>
                <w:noProof/>
              </w:rPr>
              <w:drawing>
                <wp:inline distT="0" distB="0" distL="0" distR="0" wp14:anchorId="7018EEF8" wp14:editId="758452BC">
                  <wp:extent cx="5488540" cy="295351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clrChange>
                              <a:clrFrom>
                                <a:srgbClr val="F0F0F0"/>
                              </a:clrFrom>
                              <a:clrTo>
                                <a:srgbClr val="F0F0F0">
                                  <a:alpha val="0"/>
                                </a:srgbClr>
                              </a:clrTo>
                            </a:clrChange>
                          </a:blip>
                          <a:stretch>
                            <a:fillRect/>
                          </a:stretch>
                        </pic:blipFill>
                        <pic:spPr>
                          <a:xfrm>
                            <a:off x="0" y="0"/>
                            <a:ext cx="548854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57.07</w:t>
            </w:r>
          </w:p>
        </w:tc>
      </w:tr>
      <w:tr w:rsidR="00386EE8" w:rsidTr="00B115DE">
        <w:tc>
          <w:tcPr>
            <w:tcW w:w="705" w:type="dxa"/>
            <w:vAlign w:val="center"/>
          </w:tcPr>
          <w:p w:rsidR="001E5026" w:rsidRDefault="001E5026" w:rsidP="001E5026">
            <w:pPr>
              <w:bidi/>
              <w:jc w:val="center"/>
              <w:rPr>
                <w:lang w:bidi="fa-IR"/>
              </w:rPr>
            </w:pPr>
            <w:r>
              <w:rPr>
                <w:lang w:bidi="fa-IR"/>
              </w:rPr>
              <w:t>54</w:t>
            </w:r>
          </w:p>
        </w:tc>
        <w:tc>
          <w:tcPr>
            <w:tcW w:w="8482" w:type="dxa"/>
          </w:tcPr>
          <w:p w:rsidR="001E5026" w:rsidRDefault="001E5026" w:rsidP="001E5026">
            <w:pPr>
              <w:bidi/>
              <w:rPr>
                <w:lang w:bidi="fa-IR"/>
              </w:rPr>
            </w:pPr>
            <w:r>
              <w:rPr>
                <w:noProof/>
              </w:rPr>
              <w:drawing>
                <wp:inline distT="0" distB="0" distL="0" distR="0" wp14:anchorId="06BBB5B8" wp14:editId="2025E66F">
                  <wp:extent cx="5477841" cy="295351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clrChange>
                              <a:clrFrom>
                                <a:srgbClr val="F0F0F0"/>
                              </a:clrFrom>
                              <a:clrTo>
                                <a:srgbClr val="F0F0F0">
                                  <a:alpha val="0"/>
                                </a:srgbClr>
                              </a:clrTo>
                            </a:clrChange>
                          </a:blip>
                          <a:stretch>
                            <a:fillRect/>
                          </a:stretch>
                        </pic:blipFill>
                        <pic:spPr>
                          <a:xfrm>
                            <a:off x="0" y="0"/>
                            <a:ext cx="5477841"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52.95</w:t>
            </w:r>
          </w:p>
        </w:tc>
      </w:tr>
      <w:tr w:rsidR="00386EE8" w:rsidTr="00B115DE">
        <w:tc>
          <w:tcPr>
            <w:tcW w:w="705" w:type="dxa"/>
            <w:vAlign w:val="center"/>
          </w:tcPr>
          <w:p w:rsidR="001E5026" w:rsidRDefault="001E5026" w:rsidP="001E5026">
            <w:pPr>
              <w:bidi/>
              <w:jc w:val="center"/>
              <w:rPr>
                <w:lang w:bidi="fa-IR"/>
              </w:rPr>
            </w:pPr>
            <w:r>
              <w:rPr>
                <w:lang w:bidi="fa-IR"/>
              </w:rPr>
              <w:lastRenderedPageBreak/>
              <w:t>55</w:t>
            </w:r>
          </w:p>
        </w:tc>
        <w:tc>
          <w:tcPr>
            <w:tcW w:w="8482" w:type="dxa"/>
          </w:tcPr>
          <w:p w:rsidR="001E5026" w:rsidRDefault="001E5026" w:rsidP="001E5026">
            <w:pPr>
              <w:bidi/>
              <w:rPr>
                <w:lang w:bidi="fa-IR"/>
              </w:rPr>
            </w:pPr>
            <w:r>
              <w:rPr>
                <w:noProof/>
              </w:rPr>
              <w:drawing>
                <wp:inline distT="0" distB="0" distL="0" distR="0" wp14:anchorId="5708FBEE" wp14:editId="3763D747">
                  <wp:extent cx="5453680" cy="295351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clrChange>
                              <a:clrFrom>
                                <a:srgbClr val="F0F0F0"/>
                              </a:clrFrom>
                              <a:clrTo>
                                <a:srgbClr val="F0F0F0">
                                  <a:alpha val="0"/>
                                </a:srgbClr>
                              </a:clrTo>
                            </a:clrChange>
                          </a:blip>
                          <a:stretch>
                            <a:fillRect/>
                          </a:stretch>
                        </pic:blipFill>
                        <pic:spPr>
                          <a:xfrm>
                            <a:off x="0" y="0"/>
                            <a:ext cx="545368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51.54</w:t>
            </w:r>
          </w:p>
        </w:tc>
      </w:tr>
      <w:tr w:rsidR="00386EE8" w:rsidTr="00B115DE">
        <w:tc>
          <w:tcPr>
            <w:tcW w:w="705" w:type="dxa"/>
            <w:vAlign w:val="center"/>
          </w:tcPr>
          <w:p w:rsidR="001E5026" w:rsidRDefault="001E5026" w:rsidP="001E5026">
            <w:pPr>
              <w:bidi/>
              <w:jc w:val="center"/>
              <w:rPr>
                <w:lang w:bidi="fa-IR"/>
              </w:rPr>
            </w:pPr>
            <w:r>
              <w:rPr>
                <w:lang w:bidi="fa-IR"/>
              </w:rPr>
              <w:t>56</w:t>
            </w:r>
          </w:p>
        </w:tc>
        <w:tc>
          <w:tcPr>
            <w:tcW w:w="8482" w:type="dxa"/>
          </w:tcPr>
          <w:p w:rsidR="001E5026" w:rsidRDefault="001E5026" w:rsidP="001E5026">
            <w:pPr>
              <w:bidi/>
              <w:rPr>
                <w:lang w:bidi="fa-IR"/>
              </w:rPr>
            </w:pPr>
            <w:r>
              <w:rPr>
                <w:noProof/>
              </w:rPr>
              <w:drawing>
                <wp:inline distT="0" distB="0" distL="0" distR="0" wp14:anchorId="4AD64FDB" wp14:editId="1D732818">
                  <wp:extent cx="5420210" cy="2953512"/>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clrChange>
                              <a:clrFrom>
                                <a:srgbClr val="F0F0F0"/>
                              </a:clrFrom>
                              <a:clrTo>
                                <a:srgbClr val="F0F0F0">
                                  <a:alpha val="0"/>
                                </a:srgbClr>
                              </a:clrTo>
                            </a:clrChange>
                          </a:blip>
                          <a:stretch>
                            <a:fillRect/>
                          </a:stretch>
                        </pic:blipFill>
                        <pic:spPr>
                          <a:xfrm>
                            <a:off x="0" y="0"/>
                            <a:ext cx="542021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53.45</w:t>
            </w:r>
          </w:p>
        </w:tc>
      </w:tr>
      <w:tr w:rsidR="00386EE8" w:rsidTr="00B115DE">
        <w:tc>
          <w:tcPr>
            <w:tcW w:w="705" w:type="dxa"/>
            <w:vAlign w:val="center"/>
          </w:tcPr>
          <w:p w:rsidR="001E5026" w:rsidRDefault="001E5026" w:rsidP="001E5026">
            <w:pPr>
              <w:bidi/>
              <w:jc w:val="center"/>
              <w:rPr>
                <w:lang w:bidi="fa-IR"/>
              </w:rPr>
            </w:pPr>
            <w:r>
              <w:rPr>
                <w:lang w:bidi="fa-IR"/>
              </w:rPr>
              <w:t>57</w:t>
            </w:r>
          </w:p>
        </w:tc>
        <w:tc>
          <w:tcPr>
            <w:tcW w:w="8482" w:type="dxa"/>
          </w:tcPr>
          <w:p w:rsidR="001E5026" w:rsidRDefault="001E5026" w:rsidP="001E5026">
            <w:pPr>
              <w:bidi/>
              <w:rPr>
                <w:lang w:bidi="fa-IR"/>
              </w:rPr>
            </w:pPr>
            <w:r>
              <w:rPr>
                <w:noProof/>
              </w:rPr>
              <w:drawing>
                <wp:inline distT="0" distB="0" distL="0" distR="0" wp14:anchorId="3543F20F" wp14:editId="23F0BE0A">
                  <wp:extent cx="5483672" cy="295351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clrChange>
                              <a:clrFrom>
                                <a:srgbClr val="F0F0F0"/>
                              </a:clrFrom>
                              <a:clrTo>
                                <a:srgbClr val="F0F0F0">
                                  <a:alpha val="0"/>
                                </a:srgbClr>
                              </a:clrTo>
                            </a:clrChange>
                          </a:blip>
                          <a:stretch>
                            <a:fillRect/>
                          </a:stretch>
                        </pic:blipFill>
                        <pic:spPr>
                          <a:xfrm>
                            <a:off x="0" y="0"/>
                            <a:ext cx="5483672"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50.77</w:t>
            </w:r>
          </w:p>
        </w:tc>
      </w:tr>
      <w:tr w:rsidR="00386EE8" w:rsidTr="00B115DE">
        <w:tc>
          <w:tcPr>
            <w:tcW w:w="705" w:type="dxa"/>
            <w:vAlign w:val="center"/>
          </w:tcPr>
          <w:p w:rsidR="001E5026" w:rsidRDefault="001E5026" w:rsidP="001E5026">
            <w:pPr>
              <w:bidi/>
              <w:jc w:val="center"/>
              <w:rPr>
                <w:lang w:bidi="fa-IR"/>
              </w:rPr>
            </w:pPr>
            <w:r>
              <w:rPr>
                <w:lang w:bidi="fa-IR"/>
              </w:rPr>
              <w:lastRenderedPageBreak/>
              <w:t>58</w:t>
            </w:r>
          </w:p>
        </w:tc>
        <w:tc>
          <w:tcPr>
            <w:tcW w:w="8482" w:type="dxa"/>
          </w:tcPr>
          <w:p w:rsidR="001E5026" w:rsidRDefault="001E5026" w:rsidP="001E5026">
            <w:pPr>
              <w:bidi/>
              <w:rPr>
                <w:lang w:bidi="fa-IR"/>
              </w:rPr>
            </w:pPr>
            <w:r>
              <w:rPr>
                <w:noProof/>
              </w:rPr>
              <w:drawing>
                <wp:inline distT="0" distB="0" distL="0" distR="0" wp14:anchorId="5E8CBA36" wp14:editId="57D08D32">
                  <wp:extent cx="5571640" cy="2953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clrChange>
                              <a:clrFrom>
                                <a:srgbClr val="F0F0F0"/>
                              </a:clrFrom>
                              <a:clrTo>
                                <a:srgbClr val="F0F0F0">
                                  <a:alpha val="0"/>
                                </a:srgbClr>
                              </a:clrTo>
                            </a:clrChange>
                          </a:blip>
                          <a:stretch>
                            <a:fillRect/>
                          </a:stretch>
                        </pic:blipFill>
                        <pic:spPr>
                          <a:xfrm>
                            <a:off x="0" y="0"/>
                            <a:ext cx="557164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58.59</w:t>
            </w:r>
          </w:p>
        </w:tc>
      </w:tr>
      <w:tr w:rsidR="00386EE8" w:rsidTr="00B115DE">
        <w:tc>
          <w:tcPr>
            <w:tcW w:w="705" w:type="dxa"/>
            <w:vAlign w:val="center"/>
          </w:tcPr>
          <w:p w:rsidR="001E5026" w:rsidRDefault="001E5026" w:rsidP="001E5026">
            <w:pPr>
              <w:bidi/>
              <w:jc w:val="center"/>
              <w:rPr>
                <w:lang w:bidi="fa-IR"/>
              </w:rPr>
            </w:pPr>
            <w:r>
              <w:rPr>
                <w:lang w:bidi="fa-IR"/>
              </w:rPr>
              <w:t>59</w:t>
            </w:r>
          </w:p>
        </w:tc>
        <w:tc>
          <w:tcPr>
            <w:tcW w:w="8482" w:type="dxa"/>
          </w:tcPr>
          <w:p w:rsidR="001E5026" w:rsidRDefault="00497EF6" w:rsidP="001E5026">
            <w:pPr>
              <w:bidi/>
              <w:rPr>
                <w:rFonts w:hint="cs"/>
                <w:lang w:bidi="fa-IR"/>
              </w:rPr>
            </w:pPr>
            <w:r>
              <w:rPr>
                <w:noProof/>
              </w:rPr>
              <w:drawing>
                <wp:inline distT="0" distB="0" distL="0" distR="0" wp14:anchorId="13AD8197" wp14:editId="3752F550">
                  <wp:extent cx="5559614" cy="2953512"/>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clrChange>
                              <a:clrFrom>
                                <a:srgbClr val="F0F0F0"/>
                              </a:clrFrom>
                              <a:clrTo>
                                <a:srgbClr val="F0F0F0">
                                  <a:alpha val="0"/>
                                </a:srgbClr>
                              </a:clrTo>
                            </a:clrChange>
                          </a:blip>
                          <a:stretch>
                            <a:fillRect/>
                          </a:stretch>
                        </pic:blipFill>
                        <pic:spPr>
                          <a:xfrm>
                            <a:off x="0" y="0"/>
                            <a:ext cx="5559614"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47.50</w:t>
            </w:r>
          </w:p>
        </w:tc>
      </w:tr>
      <w:tr w:rsidR="00386EE8" w:rsidTr="00B115DE">
        <w:tc>
          <w:tcPr>
            <w:tcW w:w="705" w:type="dxa"/>
            <w:vAlign w:val="center"/>
          </w:tcPr>
          <w:p w:rsidR="001E5026" w:rsidRDefault="001E5026" w:rsidP="001E5026">
            <w:pPr>
              <w:bidi/>
              <w:jc w:val="center"/>
              <w:rPr>
                <w:lang w:bidi="fa-IR"/>
              </w:rPr>
            </w:pPr>
            <w:r>
              <w:rPr>
                <w:lang w:bidi="fa-IR"/>
              </w:rPr>
              <w:t>60</w:t>
            </w:r>
          </w:p>
        </w:tc>
        <w:tc>
          <w:tcPr>
            <w:tcW w:w="8482" w:type="dxa"/>
          </w:tcPr>
          <w:p w:rsidR="001E5026" w:rsidRDefault="00497EF6" w:rsidP="001E5026">
            <w:pPr>
              <w:bidi/>
              <w:rPr>
                <w:lang w:bidi="fa-IR"/>
              </w:rPr>
            </w:pPr>
            <w:r>
              <w:rPr>
                <w:noProof/>
              </w:rPr>
              <w:drawing>
                <wp:inline distT="0" distB="0" distL="0" distR="0" wp14:anchorId="744F19F5" wp14:editId="2B8AAF92">
                  <wp:extent cx="5520889" cy="2953512"/>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clrChange>
                              <a:clrFrom>
                                <a:srgbClr val="F0F0F0"/>
                              </a:clrFrom>
                              <a:clrTo>
                                <a:srgbClr val="F0F0F0">
                                  <a:alpha val="0"/>
                                </a:srgbClr>
                              </a:clrTo>
                            </a:clrChange>
                          </a:blip>
                          <a:stretch>
                            <a:fillRect/>
                          </a:stretch>
                        </pic:blipFill>
                        <pic:spPr>
                          <a:xfrm>
                            <a:off x="0" y="0"/>
                            <a:ext cx="5520889"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44.60</w:t>
            </w:r>
          </w:p>
        </w:tc>
      </w:tr>
      <w:tr w:rsidR="00386EE8" w:rsidTr="00B115DE">
        <w:tc>
          <w:tcPr>
            <w:tcW w:w="705" w:type="dxa"/>
            <w:vAlign w:val="center"/>
          </w:tcPr>
          <w:p w:rsidR="001E5026" w:rsidRDefault="001E5026" w:rsidP="001E5026">
            <w:pPr>
              <w:bidi/>
              <w:jc w:val="center"/>
              <w:rPr>
                <w:lang w:bidi="fa-IR"/>
              </w:rPr>
            </w:pPr>
            <w:r>
              <w:rPr>
                <w:lang w:bidi="fa-IR"/>
              </w:rPr>
              <w:lastRenderedPageBreak/>
              <w:t>61</w:t>
            </w:r>
          </w:p>
        </w:tc>
        <w:tc>
          <w:tcPr>
            <w:tcW w:w="8482" w:type="dxa"/>
          </w:tcPr>
          <w:p w:rsidR="001E5026" w:rsidRDefault="00497EF6" w:rsidP="001E5026">
            <w:pPr>
              <w:bidi/>
              <w:rPr>
                <w:lang w:bidi="fa-IR"/>
              </w:rPr>
            </w:pPr>
            <w:r>
              <w:rPr>
                <w:noProof/>
              </w:rPr>
              <w:drawing>
                <wp:inline distT="0" distB="0" distL="0" distR="0" wp14:anchorId="4F6664A0" wp14:editId="4A93A8E2">
                  <wp:extent cx="5490490" cy="295351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clrChange>
                              <a:clrFrom>
                                <a:srgbClr val="F0F0F0"/>
                              </a:clrFrom>
                              <a:clrTo>
                                <a:srgbClr val="F0F0F0">
                                  <a:alpha val="0"/>
                                </a:srgbClr>
                              </a:clrTo>
                            </a:clrChange>
                          </a:blip>
                          <a:stretch>
                            <a:fillRect/>
                          </a:stretch>
                        </pic:blipFill>
                        <pic:spPr>
                          <a:xfrm>
                            <a:off x="0" y="0"/>
                            <a:ext cx="5490490" cy="2953512"/>
                          </a:xfrm>
                          <a:prstGeom prst="rect">
                            <a:avLst/>
                          </a:prstGeom>
                        </pic:spPr>
                      </pic:pic>
                    </a:graphicData>
                  </a:graphic>
                </wp:inline>
              </w:drawing>
            </w:r>
          </w:p>
        </w:tc>
        <w:tc>
          <w:tcPr>
            <w:tcW w:w="1269" w:type="dxa"/>
            <w:vAlign w:val="center"/>
          </w:tcPr>
          <w:p w:rsidR="001E5026" w:rsidRPr="00B115DE" w:rsidRDefault="00386EE8" w:rsidP="00B115DE">
            <w:pPr>
              <w:bidi/>
              <w:jc w:val="center"/>
              <w:rPr>
                <w:sz w:val="22"/>
                <w:szCs w:val="22"/>
                <w:lang w:bidi="fa-IR"/>
              </w:rPr>
            </w:pPr>
            <w:r>
              <w:rPr>
                <w:sz w:val="22"/>
                <w:szCs w:val="22"/>
                <w:lang w:bidi="fa-IR"/>
              </w:rPr>
              <w:t>49.43</w:t>
            </w:r>
          </w:p>
        </w:tc>
      </w:tr>
    </w:tbl>
    <w:p w:rsidR="007C76C5" w:rsidRDefault="007C76C5" w:rsidP="007C76C5">
      <w:pPr>
        <w:bidi/>
        <w:jc w:val="both"/>
        <w:rPr>
          <w:lang w:bidi="fa-IR"/>
        </w:rPr>
      </w:pPr>
    </w:p>
    <w:p w:rsidR="00272882" w:rsidRDefault="00374766" w:rsidP="00374766">
      <w:pPr>
        <w:bidi/>
        <w:jc w:val="both"/>
        <w:rPr>
          <w:rtl/>
          <w:lang w:bidi="fa-IR"/>
        </w:rPr>
      </w:pPr>
      <w:r w:rsidRPr="00374766">
        <w:rPr>
          <w:rFonts w:hint="cs"/>
          <w:b/>
          <w:bCs/>
          <w:rtl/>
          <w:lang w:bidi="fa-IR"/>
        </w:rPr>
        <w:t>نکته:</w:t>
      </w:r>
      <w:r>
        <w:rPr>
          <w:rFonts w:hint="cs"/>
          <w:rtl/>
          <w:lang w:bidi="fa-IR"/>
        </w:rPr>
        <w:t xml:space="preserve"> بدیهی است برخی خروجی‎های جدول فوق، با توجه به دنباله‎های تصادفی تولید شده، شکل دقیقاً یکتایی ندارند و با هر بار اجرای برنامه، اندکی تغییر می‎کنند. مهم‎ترین نموداری که این ویژگی را داراست، نمودار بازه‎های اطمینان است که ممکن است در اثر اجرای چند باره برنامه، نتایجی بدهد که اندکی با هم تفاوت داشته باشند.</w:t>
      </w:r>
    </w:p>
    <w:p w:rsidR="007004B2" w:rsidRDefault="00374766" w:rsidP="00374766">
      <w:pPr>
        <w:pStyle w:val="Heading2"/>
        <w:bidi/>
        <w:rPr>
          <w:rtl/>
          <w:lang w:bidi="fa-IR"/>
        </w:rPr>
      </w:pPr>
      <w:r>
        <w:rPr>
          <w:rFonts w:hint="cs"/>
          <w:rtl/>
          <w:lang w:bidi="fa-IR"/>
        </w:rPr>
        <w:t xml:space="preserve">سؤال </w:t>
      </w:r>
      <w:r w:rsidR="007004B2">
        <w:rPr>
          <w:rFonts w:hint="cs"/>
          <w:rtl/>
          <w:lang w:bidi="fa-IR"/>
        </w:rPr>
        <w:t>7)</w:t>
      </w:r>
    </w:p>
    <w:p w:rsidR="00374766" w:rsidRDefault="00376B6D" w:rsidP="007004B2">
      <w:pPr>
        <w:bidi/>
        <w:jc w:val="both"/>
        <w:rPr>
          <w:rFonts w:hint="cs"/>
          <w:rtl/>
          <w:lang w:bidi="fa-IR"/>
        </w:rPr>
      </w:pPr>
      <w:r>
        <w:rPr>
          <w:rFonts w:hint="cs"/>
          <w:rtl/>
          <w:lang w:bidi="fa-IR"/>
        </w:rPr>
        <w:t xml:space="preserve">با بررسی جدول قسمت قبل، می‎بینیم که تقریبا </w:t>
      </w:r>
      <w:r>
        <w:rPr>
          <w:rFonts w:hint="cs"/>
          <w:u w:val="single"/>
          <w:rtl/>
          <w:lang w:bidi="fa-IR"/>
        </w:rPr>
        <w:t>تمامی بردار ویژه‎های اول</w:t>
      </w:r>
      <w:r>
        <w:rPr>
          <w:rFonts w:hint="cs"/>
          <w:rtl/>
          <w:lang w:bidi="fa-IR"/>
        </w:rPr>
        <w:t xml:space="preserve">، </w:t>
      </w:r>
      <w:r>
        <w:rPr>
          <w:rFonts w:hint="cs"/>
          <w:u w:val="single"/>
          <w:rtl/>
          <w:lang w:bidi="fa-IR"/>
        </w:rPr>
        <w:t>عمده بردار ویژه‎های دوم</w:t>
      </w:r>
      <w:r>
        <w:rPr>
          <w:rFonts w:hint="cs"/>
          <w:rtl/>
          <w:lang w:bidi="fa-IR"/>
        </w:rPr>
        <w:t xml:space="preserve">، و </w:t>
      </w:r>
      <w:r>
        <w:rPr>
          <w:rFonts w:hint="cs"/>
          <w:u w:val="single"/>
          <w:rtl/>
          <w:lang w:bidi="fa-IR"/>
        </w:rPr>
        <w:t>اندکی از بردارویژه‎های سوم</w:t>
      </w:r>
      <w:r>
        <w:rPr>
          <w:rFonts w:hint="cs"/>
          <w:rtl/>
          <w:lang w:bidi="fa-IR"/>
        </w:rPr>
        <w:t xml:space="preserve"> دارای پترن‎های معنی‎دار هستند. این می‎تواند در مقایسه با </w:t>
      </w:r>
      <w:r>
        <w:rPr>
          <w:lang w:bidi="fa-IR"/>
        </w:rPr>
        <w:t>STA</w:t>
      </w:r>
      <w:r>
        <w:rPr>
          <w:rFonts w:hint="cs"/>
          <w:rtl/>
          <w:lang w:bidi="fa-IR"/>
        </w:rPr>
        <w:t xml:space="preserve"> یک پیشرفت </w:t>
      </w:r>
      <w:r w:rsidR="007004B2">
        <w:rPr>
          <w:rFonts w:hint="cs"/>
          <w:rtl/>
          <w:lang w:bidi="fa-IR"/>
        </w:rPr>
        <w:t xml:space="preserve"> </w:t>
      </w:r>
      <w:r>
        <w:rPr>
          <w:rFonts w:hint="cs"/>
          <w:rtl/>
          <w:lang w:bidi="fa-IR"/>
        </w:rPr>
        <w:t xml:space="preserve">محسوب شود، چرا که در </w:t>
      </w:r>
      <w:r>
        <w:rPr>
          <w:lang w:bidi="fa-IR"/>
        </w:rPr>
        <w:t>STA</w:t>
      </w:r>
      <w:r>
        <w:rPr>
          <w:rFonts w:hint="cs"/>
          <w:rtl/>
          <w:lang w:bidi="fa-IR"/>
        </w:rPr>
        <w:t xml:space="preserve">، بسیاری از </w:t>
      </w:r>
      <w:r>
        <w:rPr>
          <w:lang w:bidi="fa-IR"/>
        </w:rPr>
        <w:t>receptive field</w:t>
      </w:r>
      <w:r>
        <w:rPr>
          <w:rFonts w:hint="cs"/>
          <w:rtl/>
          <w:lang w:bidi="fa-IR"/>
        </w:rPr>
        <w:t>های بدست آمده، فاقد پترن معنی‎دار بودند.</w:t>
      </w:r>
    </w:p>
    <w:p w:rsidR="00376B6D" w:rsidRDefault="00376B6D" w:rsidP="00376B6D">
      <w:pPr>
        <w:bidi/>
        <w:jc w:val="both"/>
        <w:rPr>
          <w:rtl/>
          <w:lang w:bidi="fa-IR"/>
        </w:rPr>
      </w:pPr>
      <w:r>
        <w:rPr>
          <w:rFonts w:hint="cs"/>
          <w:rtl/>
          <w:lang w:bidi="fa-IR"/>
        </w:rPr>
        <w:t xml:space="preserve">امّا سؤال مهم‎تر این است که آیا در تمامی موارد توانسته‎ایم بهتر از روش کلاسیک عمل کنیم یا نه؟ ابتدا به درصدهای موجود در جدول بخش قبل مراجعه می‎کنیم. آن‎چه در جدول می‎بینیم، کاملاً خلاف انتظار ماست. اولاً که تعداد زیادی درصد کمتر از 50 مشاهده می‎کنیم (که در روش کلاسیک چنین نبود) و این به آن معناست که سنجش ما دارد ضعیف‎تر از حالت رندوم عمل می‎کند. یعنی اگر تحریک‎ها را به صورت تصادفی به دو دسته موثر و بی‎اثر تقسیم می‎کردیم، نتیجه‎ی بهتری از این دسته‎بندی می‎گرفتیم. البته در این گونه مسائل دسته‎بندی، نتیجه‎ی بسیار بد، مانند روی دیگری از یک سکه است که در طرف دیگر آن، نتیجه‎ی بسیار خوب قرار دارد. یعنی اگر به عنوان مثال، ما در 20 درصد موارد بتوانیم جواب درست را تشخیص دهیم (با توجه به این که جواب، دو حالت دارد؛ اسپایک زدن یا نزدن) می‎توانیم صرفاً جوابمان را در تمامی حالات عوض کنیم. به این ترتیب، در 80 درصد موارد، جواب درست می‎دهیم. با این وجود، ما انتظار داریم که پس از حجم زیادی از تحلیل و محاسبات، درصد تحریک‎هایی که به درستی تشخیص داده می‎شوند، با اختلاف بالای 50 باشند که در عمل، مشاهده کردیم که چنین نشد. در واقع، دیدیم که در بسیاری از موارد، گویی </w:t>
      </w:r>
      <w:r>
        <w:rPr>
          <w:lang w:bidi="fa-IR"/>
        </w:rPr>
        <w:t>STA</w:t>
      </w:r>
      <w:r>
        <w:rPr>
          <w:rFonts w:hint="cs"/>
          <w:rtl/>
          <w:lang w:bidi="fa-IR"/>
        </w:rPr>
        <w:t xml:space="preserve"> بهتر پاسخ می‎دهد تا </w:t>
      </w:r>
      <w:r>
        <w:rPr>
          <w:lang w:bidi="fa-IR"/>
        </w:rPr>
        <w:t>STC (Spike-Triggered Correlation)</w:t>
      </w:r>
    </w:p>
    <w:p w:rsidR="00376B6D" w:rsidRDefault="00376B6D" w:rsidP="00376B6D">
      <w:pPr>
        <w:bidi/>
        <w:jc w:val="both"/>
        <w:rPr>
          <w:rFonts w:hint="cs"/>
          <w:rtl/>
          <w:lang w:bidi="fa-IR"/>
        </w:rPr>
      </w:pPr>
      <w:r>
        <w:rPr>
          <w:rFonts w:hint="cs"/>
          <w:rtl/>
          <w:lang w:bidi="fa-IR"/>
        </w:rPr>
        <w:t>در این جا، جا دارد به بخش آخر قسمت سوم از این گزارش رجوعی دوباره داشته باشیم، جایی که به این نتیجه رسیدیم که تعداد قابل توجهی از این نورون‎ها، از روش کلاسیک نتایج بسیار خوبی می‎گیرند و پترن</w:t>
      </w:r>
      <w:r>
        <w:rPr>
          <w:lang w:bidi="fa-IR"/>
        </w:rPr>
        <w:t>‎</w:t>
      </w:r>
      <w:r>
        <w:rPr>
          <w:rFonts w:hint="cs"/>
          <w:rtl/>
          <w:lang w:bidi="fa-IR"/>
        </w:rPr>
        <w:t xml:space="preserve">های بسیار معنی‎دار و درصدهای نسبتاً خوبی به دست می‎دهند. بنابراین، نهایتاً نتیجه‎ای که مشاهده می‎کنیم آن است که روش </w:t>
      </w:r>
      <w:r>
        <w:rPr>
          <w:lang w:bidi="fa-IR"/>
        </w:rPr>
        <w:t>STC</w:t>
      </w:r>
      <w:r>
        <w:rPr>
          <w:rFonts w:hint="cs"/>
          <w:rtl/>
          <w:lang w:bidi="fa-IR"/>
        </w:rPr>
        <w:t xml:space="preserve">، پترن‎هایی را در بردارهای ویژه به ما نشان می‎دهد که تقریباً برای تمامی نورون‎ها، معنی‎دار هستند. از طرف دیگر، می‎بینیم که درصدهای تشخیص صحیح، تقریبا برابر با درصدهای متناظر در روش </w:t>
      </w:r>
      <w:r>
        <w:rPr>
          <w:lang w:bidi="fa-IR"/>
        </w:rPr>
        <w:t>STA</w:t>
      </w:r>
      <w:r>
        <w:rPr>
          <w:rFonts w:hint="cs"/>
          <w:rtl/>
          <w:lang w:bidi="fa-IR"/>
        </w:rPr>
        <w:t xml:space="preserve"> یا در برخی موارد کمتر از آن است و مشاهده می‎کنیم که </w:t>
      </w:r>
      <w:r>
        <w:rPr>
          <w:lang w:bidi="fa-IR"/>
        </w:rPr>
        <w:t>STC</w:t>
      </w:r>
      <w:r>
        <w:rPr>
          <w:rFonts w:hint="cs"/>
          <w:rtl/>
          <w:lang w:bidi="fa-IR"/>
        </w:rPr>
        <w:t>، آن قدر که انتظار داشتیم، عالی عمل نکرده است.</w:t>
      </w:r>
    </w:p>
    <w:p w:rsidR="00AE11EA" w:rsidRDefault="00F53F40" w:rsidP="00F53F40">
      <w:pPr>
        <w:bidi/>
        <w:jc w:val="both"/>
        <w:rPr>
          <w:rtl/>
          <w:lang w:bidi="fa-IR"/>
        </w:rPr>
      </w:pPr>
      <w:r>
        <w:rPr>
          <w:rFonts w:hint="cs"/>
          <w:b/>
          <w:bCs/>
          <w:rtl/>
          <w:lang w:bidi="fa-IR"/>
        </w:rPr>
        <w:lastRenderedPageBreak/>
        <w:t xml:space="preserve">یک نکته: </w:t>
      </w:r>
      <w:r>
        <w:rPr>
          <w:rFonts w:hint="cs"/>
          <w:rtl/>
          <w:lang w:bidi="fa-IR"/>
        </w:rPr>
        <w:t xml:space="preserve">دیدیم که چه در روش </w:t>
      </w:r>
      <w:r>
        <w:rPr>
          <w:lang w:bidi="fa-IR"/>
        </w:rPr>
        <w:t>STA</w:t>
      </w:r>
      <w:r>
        <w:rPr>
          <w:rFonts w:hint="cs"/>
          <w:rtl/>
          <w:lang w:bidi="fa-IR"/>
        </w:rPr>
        <w:t xml:space="preserve"> و چه در </w:t>
      </w:r>
      <w:r>
        <w:rPr>
          <w:lang w:bidi="fa-IR"/>
        </w:rPr>
        <w:t>STC</w:t>
      </w:r>
      <w:r>
        <w:rPr>
          <w:rFonts w:hint="cs"/>
          <w:rtl/>
          <w:lang w:bidi="fa-IR"/>
        </w:rPr>
        <w:t>، حتی نورون</w:t>
      </w:r>
      <w:r>
        <w:rPr>
          <w:lang w:bidi="fa-IR"/>
        </w:rPr>
        <w:t>‎</w:t>
      </w:r>
      <w:r>
        <w:rPr>
          <w:rFonts w:hint="cs"/>
          <w:rtl/>
          <w:lang w:bidi="fa-IR"/>
        </w:rPr>
        <w:t xml:space="preserve">هایی که پترن‎های بسیار شفاف و معنی‎داری داشتند، از درصدهای بسیار بالا برخوردار نبودند و حداکثر درصدی که در هر دو روش مشاهده شد، نزدیک به 70 بود. اگر چه ممکن است این نتیجه در نگاه اول تناقض به نظر برسد، اما یک نکته مهم در عملکرد ما وجود دارد که ممکن است روی این مساله تأثیر به‎سزایی داشته باشد و آن، این است که </w:t>
      </w:r>
      <w:r w:rsidRPr="00133037">
        <w:rPr>
          <w:rFonts w:hint="cs"/>
          <w:b/>
          <w:bCs/>
          <w:rtl/>
          <w:lang w:bidi="fa-IR"/>
        </w:rPr>
        <w:t xml:space="preserve">ما برای تولید جامعه‎ای از تحریک‎ها که منجر به اسپایک نمی‎شوند، از تحریک‎های رندوم استفاده کردیم که </w:t>
      </w:r>
      <w:r w:rsidR="00133037" w:rsidRPr="00133037">
        <w:rPr>
          <w:rFonts w:hint="cs"/>
          <w:b/>
          <w:bCs/>
          <w:rtl/>
          <w:lang w:bidi="fa-IR"/>
        </w:rPr>
        <w:t>می‎توانند شامل تحریک‎هایی که منجر به اسپایک می‎شوند نیز باشند.</w:t>
      </w:r>
      <w:r w:rsidR="00133037">
        <w:rPr>
          <w:rFonts w:hint="cs"/>
          <w:rtl/>
          <w:lang w:bidi="fa-IR"/>
        </w:rPr>
        <w:t xml:space="preserve"> بنابراین، شاید روش دقیق‎تر برای این کار، آن بود که بیایم و تحریک‎هایی را انتخاب کنیم که حتما جزء جامعه‎ی تحریک‎های منجر به اسپایک نباشند.</w:t>
      </w:r>
    </w:p>
    <w:p w:rsidR="00AE11EA" w:rsidRDefault="00AE11EA">
      <w:pPr>
        <w:rPr>
          <w:rtl/>
          <w:lang w:bidi="fa-IR"/>
        </w:rPr>
      </w:pPr>
      <w:r>
        <w:rPr>
          <w:rtl/>
          <w:lang w:bidi="fa-IR"/>
        </w:rPr>
        <w:br w:type="page"/>
      </w:r>
    </w:p>
    <w:p w:rsidR="00F53F40" w:rsidRDefault="00AE11EA" w:rsidP="00AE11EA">
      <w:pPr>
        <w:pStyle w:val="Heading1"/>
        <w:bidi/>
        <w:rPr>
          <w:rFonts w:hint="cs"/>
          <w:rtl/>
          <w:lang w:bidi="fa-IR"/>
        </w:rPr>
      </w:pPr>
      <w:r>
        <w:rPr>
          <w:rFonts w:hint="cs"/>
          <w:rtl/>
          <w:lang w:bidi="fa-IR"/>
        </w:rPr>
        <w:lastRenderedPageBreak/>
        <w:t>قسمت پنجم) یک سؤال دلخواه!</w:t>
      </w:r>
    </w:p>
    <w:p w:rsidR="00AE11EA" w:rsidRDefault="00AE11EA" w:rsidP="00AE11EA">
      <w:pPr>
        <w:bidi/>
        <w:jc w:val="both"/>
        <w:rPr>
          <w:rFonts w:hint="cs"/>
          <w:rtl/>
          <w:lang w:bidi="fa-IR"/>
        </w:rPr>
      </w:pPr>
      <w:r>
        <w:rPr>
          <w:rFonts w:hint="cs"/>
          <w:rtl/>
          <w:lang w:bidi="fa-IR"/>
        </w:rPr>
        <w:t>در طول انجام بخش‎های مختلف این پروژه، سؤالات متعددی به ذهن ما رسید که بعضاً خیلی ساده و بعضاً پیچیده‎تر هستند. در این بخش، چند مورد از این سؤالات را مطرح کرده و فرایندی را که برای یافتن</w:t>
      </w:r>
      <w:r w:rsidR="00511F3B">
        <w:rPr>
          <w:rFonts w:hint="cs"/>
          <w:rtl/>
          <w:lang w:bidi="fa-IR"/>
        </w:rPr>
        <w:t xml:space="preserve"> پاسخ آن طی کردیم،</w:t>
      </w:r>
      <w:bookmarkStart w:id="1" w:name="_GoBack"/>
      <w:bookmarkEnd w:id="1"/>
      <w:r>
        <w:rPr>
          <w:rFonts w:hint="cs"/>
          <w:rtl/>
          <w:lang w:bidi="fa-IR"/>
        </w:rPr>
        <w:t xml:space="preserve"> ذکر می‎کنیم. بدیهی است برای همه‎ی این سؤالات نتوانسته‎ایم پاسخ قطعی بیابیم.</w:t>
      </w:r>
    </w:p>
    <w:p w:rsidR="00AE11EA" w:rsidRDefault="00AE11EA" w:rsidP="00AE11EA">
      <w:pPr>
        <w:bidi/>
        <w:jc w:val="both"/>
        <w:rPr>
          <w:rtl/>
          <w:lang w:bidi="fa-IR"/>
        </w:rPr>
      </w:pPr>
      <w:r>
        <w:rPr>
          <w:rFonts w:hint="cs"/>
          <w:rtl/>
          <w:lang w:bidi="fa-IR"/>
        </w:rPr>
        <w:t>قبل از پرداختن به این سؤالات، لازم به ذکر است برای آن که کد متلب ارائه شده کامل باشد، برای هر یک از این سؤالات، کدی به شکل جداگانه در قسمت پنجم قرار داده شده است، اما عمده‎ی این کدها، همان کدهای بخش‎های قبل هستند که تغییراتی جزئی کرده‎اند تا سؤال خاصی را پاسخ گویند.</w:t>
      </w:r>
    </w:p>
    <w:p w:rsidR="001351F8" w:rsidRDefault="001351F8">
      <w:pPr>
        <w:rPr>
          <w:rFonts w:eastAsiaTheme="majorEastAsia"/>
          <w:b/>
          <w:bCs/>
          <w:sz w:val="28"/>
          <w:szCs w:val="28"/>
          <w:u w:val="single"/>
          <w:rtl/>
          <w:lang w:bidi="fa-IR"/>
        </w:rPr>
      </w:pPr>
      <w:r>
        <w:rPr>
          <w:rtl/>
          <w:lang w:bidi="fa-IR"/>
        </w:rPr>
        <w:br w:type="page"/>
      </w:r>
    </w:p>
    <w:p w:rsidR="00D4296B" w:rsidRDefault="00D4296B" w:rsidP="00D4296B">
      <w:pPr>
        <w:pStyle w:val="Heading2"/>
        <w:bidi/>
        <w:rPr>
          <w:rFonts w:hint="cs"/>
          <w:rtl/>
          <w:lang w:bidi="fa-IR"/>
        </w:rPr>
      </w:pPr>
      <w:r>
        <w:rPr>
          <w:rFonts w:hint="cs"/>
          <w:rtl/>
          <w:lang w:bidi="fa-IR"/>
        </w:rPr>
        <w:lastRenderedPageBreak/>
        <w:t>سؤال اول) ایمیل به نویسندگان مقاله برای کسب اطلاع بیشتر در مورد مسأله بازه‎های اطمینان</w:t>
      </w:r>
    </w:p>
    <w:p w:rsidR="00D4296B" w:rsidRDefault="00D4296B" w:rsidP="001351F8">
      <w:pPr>
        <w:bidi/>
        <w:jc w:val="both"/>
        <w:rPr>
          <w:rFonts w:hint="cs"/>
          <w:rtl/>
          <w:lang w:bidi="fa-IR"/>
        </w:rPr>
      </w:pPr>
      <w:r>
        <w:rPr>
          <w:rFonts w:hint="cs"/>
          <w:rtl/>
          <w:lang w:bidi="fa-IR"/>
        </w:rPr>
        <w:t xml:space="preserve">همان طور که در بخش متناظر در قسمت چهارم گفته شد، اقدامات متعددی برای حل مسأله بازه‎های اطمینان انجام شد که هیچ کدام به نتیجه‎ی دلخواه ما منجر نشدند. در این میان، با </w:t>
      </w:r>
      <w:r w:rsidR="001351F8">
        <w:rPr>
          <w:rFonts w:hint="cs"/>
          <w:rtl/>
          <w:lang w:bidi="fa-IR"/>
        </w:rPr>
        <w:t>نویسنده‎ی اول مقاله نیز مکاتبه کردیم که البته راه‎حل‎های پیشنهادی ایشان نیز کارآمد نبودند. در ادامه، پاسخ دو ایمیل مشابه را از طرف نویسنده اول مقاله (</w:t>
      </w:r>
      <w:r w:rsidR="001351F8">
        <w:rPr>
          <w:lang w:bidi="fa-IR"/>
        </w:rPr>
        <w:t>Jonathan Touryan</w:t>
      </w:r>
      <w:r w:rsidR="001351F8">
        <w:rPr>
          <w:rFonts w:hint="cs"/>
          <w:rtl/>
          <w:lang w:bidi="fa-IR"/>
        </w:rPr>
        <w:t>) که یکی از این ایمیل‎ها از طرف گروه ما و دیگری از یکی از گروه‎های دیگر فرستاده شد، مشاهده می‎کنید:</w:t>
      </w:r>
    </w:p>
    <w:p w:rsidR="001351F8" w:rsidRDefault="001351F8" w:rsidP="001351F8">
      <w:pPr>
        <w:bidi/>
        <w:jc w:val="both"/>
        <w:rPr>
          <w:rFonts w:hint="cs"/>
          <w:b/>
          <w:bCs/>
          <w:rtl/>
          <w:lang w:bidi="fa-IR"/>
        </w:rPr>
      </w:pPr>
      <w:r>
        <w:rPr>
          <w:rFonts w:hint="cs"/>
          <w:b/>
          <w:bCs/>
          <w:rtl/>
          <w:lang w:bidi="fa-IR"/>
        </w:rPr>
        <w:t>1-</w:t>
      </w:r>
    </w:p>
    <w:p w:rsidR="001351F8" w:rsidRPr="001351F8" w:rsidRDefault="001351F8" w:rsidP="001351F8">
      <w:pPr>
        <w:bidi/>
        <w:jc w:val="right"/>
        <w:rPr>
          <w:b/>
          <w:bCs/>
          <w:lang w:bidi="fa-IR"/>
        </w:rPr>
      </w:pPr>
      <w:r w:rsidRPr="001351F8">
        <w:rPr>
          <w:b/>
          <w:bCs/>
          <w:lang w:bidi="fa-IR"/>
        </w:rPr>
        <w:t>Behrad,</w:t>
      </w:r>
    </w:p>
    <w:p w:rsidR="001351F8" w:rsidRPr="001351F8" w:rsidRDefault="001351F8" w:rsidP="001351F8">
      <w:pPr>
        <w:jc w:val="both"/>
        <w:rPr>
          <w:b/>
          <w:bCs/>
          <w:lang w:bidi="fa-IR"/>
        </w:rPr>
      </w:pPr>
    </w:p>
    <w:p w:rsidR="001351F8" w:rsidRPr="001351F8" w:rsidRDefault="001351F8" w:rsidP="001351F8">
      <w:pPr>
        <w:jc w:val="both"/>
        <w:rPr>
          <w:b/>
          <w:bCs/>
          <w:lang w:bidi="fa-IR"/>
        </w:rPr>
      </w:pPr>
      <w:r w:rsidRPr="001351F8">
        <w:rPr>
          <w:b/>
          <w:bCs/>
          <w:lang w:bidi="fa-IR"/>
        </w:rPr>
        <w:t>Obviously, it’s been a long time since I’ve worked with this data so I can only give you some general suggestions. Considering your issue, it seems like there is a mismatch between the total variance of the spike triggered and control covariance matrices. I would look for a normalization method (e.g. z-score) such the total variance is preserved (i.e. sum of the eigenvalues). The purpose of this test is to compare eigenvalues from random versus structured distributions of the same mean and variance.</w:t>
      </w:r>
    </w:p>
    <w:p w:rsidR="001351F8" w:rsidRPr="001351F8" w:rsidRDefault="001351F8" w:rsidP="001351F8">
      <w:pPr>
        <w:bidi/>
        <w:jc w:val="right"/>
        <w:rPr>
          <w:b/>
          <w:bCs/>
          <w:lang w:bidi="fa-IR"/>
        </w:rPr>
      </w:pPr>
      <w:r w:rsidRPr="001351F8">
        <w:rPr>
          <w:b/>
          <w:bCs/>
          <w:lang w:bidi="fa-IR"/>
        </w:rPr>
        <w:t>Good luck,</w:t>
      </w:r>
    </w:p>
    <w:p w:rsidR="001351F8" w:rsidRDefault="001351F8" w:rsidP="001351F8">
      <w:pPr>
        <w:bidi/>
        <w:jc w:val="right"/>
        <w:rPr>
          <w:b/>
          <w:bCs/>
          <w:rtl/>
          <w:lang w:bidi="fa-IR"/>
        </w:rPr>
      </w:pPr>
      <w:r w:rsidRPr="001351F8">
        <w:rPr>
          <w:b/>
          <w:bCs/>
          <w:rtl/>
          <w:lang w:bidi="fa-IR"/>
        </w:rPr>
        <w:t xml:space="preserve">-       </w:t>
      </w:r>
      <w:r w:rsidRPr="001351F8">
        <w:rPr>
          <w:b/>
          <w:bCs/>
          <w:lang w:bidi="fa-IR"/>
        </w:rPr>
        <w:t>Jon</w:t>
      </w:r>
    </w:p>
    <w:p w:rsidR="001351F8" w:rsidRDefault="001351F8" w:rsidP="001351F8">
      <w:pPr>
        <w:bidi/>
        <w:rPr>
          <w:b/>
          <w:bCs/>
          <w:rtl/>
          <w:lang w:bidi="fa-IR"/>
        </w:rPr>
      </w:pPr>
      <w:r>
        <w:rPr>
          <w:rFonts w:hint="cs"/>
          <w:b/>
          <w:bCs/>
          <w:rtl/>
          <w:lang w:bidi="fa-IR"/>
        </w:rPr>
        <w:t>2-</w:t>
      </w:r>
    </w:p>
    <w:p w:rsidR="001351F8" w:rsidRDefault="001351F8" w:rsidP="001351F8">
      <w:pPr>
        <w:bidi/>
        <w:rPr>
          <w:rFonts w:hint="cs"/>
          <w:b/>
          <w:bCs/>
          <w:rtl/>
          <w:lang w:bidi="fa-IR"/>
        </w:rPr>
      </w:pPr>
      <w:r>
        <w:rPr>
          <w:noProof/>
        </w:rPr>
        <w:drawing>
          <wp:inline distT="0" distB="0" distL="0" distR="0" wp14:anchorId="004A15EB" wp14:editId="1898245F">
            <wp:extent cx="6645910" cy="2988945"/>
            <wp:effectExtent l="0" t="0" r="254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2988945"/>
                    </a:xfrm>
                    <a:prstGeom prst="rect">
                      <a:avLst/>
                    </a:prstGeom>
                  </pic:spPr>
                </pic:pic>
              </a:graphicData>
            </a:graphic>
          </wp:inline>
        </w:drawing>
      </w:r>
    </w:p>
    <w:p w:rsidR="001351F8" w:rsidRPr="001351F8" w:rsidRDefault="001351F8" w:rsidP="001351F8">
      <w:pPr>
        <w:bidi/>
        <w:rPr>
          <w:rFonts w:hint="cs"/>
          <w:b/>
          <w:bCs/>
          <w:lang w:bidi="fa-IR"/>
        </w:rPr>
      </w:pPr>
    </w:p>
    <w:p w:rsidR="0092602F" w:rsidRDefault="0092602F">
      <w:pPr>
        <w:rPr>
          <w:rFonts w:eastAsiaTheme="majorEastAsia"/>
          <w:b/>
          <w:bCs/>
          <w:sz w:val="28"/>
          <w:szCs w:val="28"/>
          <w:u w:val="single"/>
          <w:rtl/>
          <w:lang w:bidi="fa-IR"/>
        </w:rPr>
      </w:pPr>
      <w:r>
        <w:rPr>
          <w:rtl/>
          <w:lang w:bidi="fa-IR"/>
        </w:rPr>
        <w:br w:type="page"/>
      </w:r>
    </w:p>
    <w:p w:rsidR="00AE11EA" w:rsidRDefault="00AE11EA" w:rsidP="0092602F">
      <w:pPr>
        <w:pStyle w:val="Heading2"/>
        <w:bidi/>
        <w:jc w:val="both"/>
        <w:rPr>
          <w:rFonts w:hint="cs"/>
          <w:sz w:val="24"/>
          <w:szCs w:val="24"/>
          <w:u w:val="none"/>
          <w:rtl/>
          <w:lang w:bidi="fa-IR"/>
        </w:rPr>
      </w:pPr>
      <w:r>
        <w:rPr>
          <w:rFonts w:hint="cs"/>
          <w:rtl/>
          <w:lang w:bidi="fa-IR"/>
        </w:rPr>
        <w:lastRenderedPageBreak/>
        <w:t xml:space="preserve">سؤال </w:t>
      </w:r>
      <w:r w:rsidR="0092602F">
        <w:rPr>
          <w:rFonts w:hint="cs"/>
          <w:rtl/>
          <w:lang w:bidi="fa-IR"/>
        </w:rPr>
        <w:t>دوم</w:t>
      </w:r>
      <w:r>
        <w:rPr>
          <w:rFonts w:hint="cs"/>
          <w:rtl/>
          <w:lang w:bidi="fa-IR"/>
        </w:rPr>
        <w:t xml:space="preserve">) </w:t>
      </w:r>
      <w:r w:rsidRPr="00AE11EA">
        <w:rPr>
          <w:rFonts w:hint="cs"/>
          <w:sz w:val="24"/>
          <w:szCs w:val="24"/>
          <w:u w:val="none"/>
          <w:rtl/>
          <w:lang w:bidi="fa-IR"/>
        </w:rPr>
        <w:t>برای محاسبه‎ی درصد تحریک</w:t>
      </w:r>
      <w:r w:rsidRPr="00AE11EA">
        <w:rPr>
          <w:sz w:val="24"/>
          <w:szCs w:val="24"/>
          <w:u w:val="none"/>
          <w:lang w:bidi="fa-IR"/>
        </w:rPr>
        <w:t>‎</w:t>
      </w:r>
      <w:r w:rsidRPr="00AE11EA">
        <w:rPr>
          <w:rFonts w:hint="cs"/>
          <w:sz w:val="24"/>
          <w:szCs w:val="24"/>
          <w:u w:val="none"/>
          <w:rtl/>
          <w:lang w:bidi="fa-IR"/>
        </w:rPr>
        <w:t xml:space="preserve">هایی که در تحلیل </w:t>
      </w:r>
      <w:r w:rsidRPr="00AE11EA">
        <w:rPr>
          <w:sz w:val="24"/>
          <w:szCs w:val="24"/>
          <w:u w:val="none"/>
          <w:lang w:bidi="fa-IR"/>
        </w:rPr>
        <w:t>Spike-Triggered Correlation</w:t>
      </w:r>
      <w:r w:rsidRPr="00AE11EA">
        <w:rPr>
          <w:rFonts w:hint="cs"/>
          <w:sz w:val="24"/>
          <w:szCs w:val="24"/>
          <w:u w:val="none"/>
          <w:rtl/>
          <w:lang w:bidi="fa-IR"/>
        </w:rPr>
        <w:t xml:space="preserve"> به درستی تشخیص داده شده اند (بخش 5-4)، (به دلیل مشکلی که در تعیین بازه‎های اطمینان به وجود آمد و پیش‎تر توضیح داده شد، بخش 5-4 را برای همه نورون</w:t>
      </w:r>
      <w:r w:rsidRPr="00AE11EA">
        <w:rPr>
          <w:sz w:val="24"/>
          <w:szCs w:val="24"/>
          <w:u w:val="none"/>
          <w:lang w:bidi="fa-IR"/>
        </w:rPr>
        <w:t>‎</w:t>
      </w:r>
      <w:r w:rsidRPr="00AE11EA">
        <w:rPr>
          <w:rFonts w:hint="cs"/>
          <w:sz w:val="24"/>
          <w:szCs w:val="24"/>
          <w:u w:val="none"/>
          <w:rtl/>
          <w:lang w:bidi="fa-IR"/>
        </w:rPr>
        <w:t xml:space="preserve">ها با دو بردار ویژه معنی‎دار حل کردیم) هم برای توزیع </w:t>
      </w:r>
      <w:r w:rsidRPr="00AE11EA">
        <w:rPr>
          <w:sz w:val="24"/>
          <w:szCs w:val="24"/>
          <w:u w:val="none"/>
          <w:lang w:bidi="fa-IR"/>
        </w:rPr>
        <w:t>spike</w:t>
      </w:r>
      <w:r w:rsidRPr="00AE11EA">
        <w:rPr>
          <w:rFonts w:hint="cs"/>
          <w:sz w:val="24"/>
          <w:szCs w:val="24"/>
          <w:u w:val="none"/>
          <w:rtl/>
          <w:lang w:bidi="fa-IR"/>
        </w:rPr>
        <w:t xml:space="preserve"> و هم برای توزیع </w:t>
      </w:r>
      <w:r w:rsidRPr="00AE11EA">
        <w:rPr>
          <w:sz w:val="24"/>
          <w:szCs w:val="24"/>
          <w:u w:val="none"/>
          <w:lang w:bidi="fa-IR"/>
        </w:rPr>
        <w:t>control</w:t>
      </w:r>
      <w:r w:rsidRPr="00AE11EA">
        <w:rPr>
          <w:rFonts w:hint="cs"/>
          <w:sz w:val="24"/>
          <w:szCs w:val="24"/>
          <w:u w:val="none"/>
          <w:rtl/>
          <w:lang w:bidi="fa-IR"/>
        </w:rPr>
        <w:t xml:space="preserve">، مقدار ضریب همبستگی خطی </w:t>
      </w:r>
      <w:r w:rsidRPr="00AE11EA">
        <w:rPr>
          <w:sz w:val="24"/>
          <w:szCs w:val="24"/>
          <w:u w:val="none"/>
          <w:lang w:bidi="fa-IR"/>
        </w:rPr>
        <w:t>(r)</w:t>
      </w:r>
      <w:r w:rsidRPr="00AE11EA">
        <w:rPr>
          <w:rFonts w:hint="cs"/>
          <w:sz w:val="24"/>
          <w:szCs w:val="24"/>
          <w:u w:val="none"/>
          <w:rtl/>
          <w:lang w:bidi="fa-IR"/>
        </w:rPr>
        <w:t xml:space="preserve"> را در توزیع مشترکاً نرمال محاسبه کردیم. همچنین در توضیحات بیان کردیم که</w:t>
      </w:r>
      <w:r>
        <w:rPr>
          <w:rFonts w:hint="cs"/>
          <w:sz w:val="24"/>
          <w:szCs w:val="24"/>
          <w:u w:val="none"/>
          <w:rtl/>
          <w:lang w:bidi="fa-IR"/>
        </w:rPr>
        <w:t xml:space="preserve"> با توجه به تعامد بردارویژه</w:t>
      </w:r>
      <w:r>
        <w:rPr>
          <w:sz w:val="24"/>
          <w:szCs w:val="24"/>
          <w:u w:val="none"/>
          <w:lang w:bidi="fa-IR"/>
        </w:rPr>
        <w:t>‎</w:t>
      </w:r>
      <w:r>
        <w:rPr>
          <w:rFonts w:hint="cs"/>
          <w:sz w:val="24"/>
          <w:szCs w:val="24"/>
          <w:u w:val="none"/>
          <w:rtl/>
          <w:lang w:bidi="fa-IR"/>
        </w:rPr>
        <w:t xml:space="preserve">ها و ماهیت‎های تصادفی موجود در فرایند، احتمال توزیع‎های مرزی </w:t>
      </w:r>
      <w:r>
        <w:rPr>
          <w:sz w:val="24"/>
          <w:szCs w:val="24"/>
          <w:u w:val="none"/>
          <w:lang w:bidi="fa-IR"/>
        </w:rPr>
        <w:t>(marginal)</w:t>
      </w:r>
      <w:r>
        <w:rPr>
          <w:rFonts w:hint="cs"/>
          <w:sz w:val="24"/>
          <w:szCs w:val="24"/>
          <w:u w:val="none"/>
          <w:rtl/>
          <w:lang w:bidi="fa-IR"/>
        </w:rPr>
        <w:t xml:space="preserve"> مستقل هستند و می‎توان ضریب همبستگی خطی را برای هر دو توزیع برابر با صفر در نظر گرفت. آیا این ادعا صحیح است؟ می‎خواهیم با انجام محاسبات، یک بار با محاسبه دقیق </w:t>
      </w:r>
      <w:r>
        <w:rPr>
          <w:sz w:val="24"/>
          <w:szCs w:val="24"/>
          <w:u w:val="none"/>
          <w:lang w:bidi="fa-IR"/>
        </w:rPr>
        <w:t>r</w:t>
      </w:r>
      <w:r>
        <w:rPr>
          <w:rFonts w:hint="cs"/>
          <w:sz w:val="24"/>
          <w:szCs w:val="24"/>
          <w:u w:val="none"/>
          <w:rtl/>
          <w:lang w:bidi="fa-IR"/>
        </w:rPr>
        <w:t xml:space="preserve">، و بار دیگر با در نظر گرفتن </w:t>
      </w:r>
      <w:r>
        <w:rPr>
          <w:sz w:val="24"/>
          <w:szCs w:val="24"/>
          <w:u w:val="none"/>
          <w:lang w:bidi="fa-IR"/>
        </w:rPr>
        <w:t>r = 0</w:t>
      </w:r>
      <w:r>
        <w:rPr>
          <w:rFonts w:hint="cs"/>
          <w:sz w:val="24"/>
          <w:szCs w:val="24"/>
          <w:u w:val="none"/>
          <w:rtl/>
          <w:lang w:bidi="fa-IR"/>
        </w:rPr>
        <w:t>، نتایج را با هم مقایسه کنیم.</w:t>
      </w:r>
    </w:p>
    <w:p w:rsidR="00AE11EA" w:rsidRDefault="003A4C37" w:rsidP="00AE11EA">
      <w:pPr>
        <w:bidi/>
        <w:jc w:val="both"/>
        <w:rPr>
          <w:u w:val="single"/>
          <w:rtl/>
          <w:lang w:bidi="fa-IR"/>
        </w:rPr>
      </w:pPr>
      <w:r>
        <w:rPr>
          <w:rFonts w:hint="cs"/>
          <w:rtl/>
          <w:lang w:bidi="fa-IR"/>
        </w:rPr>
        <w:t xml:space="preserve">برای بررسی این مسأله، در شرایطی که گفته شد، دو بار درصدهای مذکور را محاسبه کردیم. برای آن که مقایسه بهتری انجام شود، در نمودار زیر، </w:t>
      </w:r>
      <w:r>
        <w:rPr>
          <w:rFonts w:hint="cs"/>
          <w:u w:val="single"/>
          <w:rtl/>
          <w:lang w:bidi="fa-IR"/>
        </w:rPr>
        <w:t>اختلاف درصدهای محاسبه شده در دو حالت مذکور را رسم کرده‎ایم.</w:t>
      </w:r>
    </w:p>
    <w:p w:rsidR="003A4C37" w:rsidRDefault="003A4C37" w:rsidP="003A4C37">
      <w:pPr>
        <w:bidi/>
        <w:jc w:val="center"/>
        <w:rPr>
          <w:u w:val="single"/>
          <w:rtl/>
          <w:lang w:bidi="fa-IR"/>
        </w:rPr>
      </w:pPr>
      <w:r>
        <w:rPr>
          <w:noProof/>
        </w:rPr>
        <w:drawing>
          <wp:inline distT="0" distB="0" distL="0" distR="0" wp14:anchorId="16CD195A" wp14:editId="36F0A2CF">
            <wp:extent cx="4717473" cy="378992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clrChange>
                        <a:clrFrom>
                          <a:srgbClr val="F0F0F0"/>
                        </a:clrFrom>
                        <a:clrTo>
                          <a:srgbClr val="F0F0F0">
                            <a:alpha val="0"/>
                          </a:srgbClr>
                        </a:clrTo>
                      </a:clrChange>
                    </a:blip>
                    <a:stretch>
                      <a:fillRect/>
                    </a:stretch>
                  </pic:blipFill>
                  <pic:spPr>
                    <a:xfrm>
                      <a:off x="0" y="0"/>
                      <a:ext cx="4724087" cy="3795234"/>
                    </a:xfrm>
                    <a:prstGeom prst="rect">
                      <a:avLst/>
                    </a:prstGeom>
                  </pic:spPr>
                </pic:pic>
              </a:graphicData>
            </a:graphic>
          </wp:inline>
        </w:drawing>
      </w:r>
    </w:p>
    <w:p w:rsidR="003A4C37" w:rsidRDefault="003A4C37" w:rsidP="003A4C37">
      <w:pPr>
        <w:bidi/>
        <w:jc w:val="both"/>
        <w:rPr>
          <w:u w:val="single"/>
          <w:rtl/>
          <w:lang w:bidi="fa-IR"/>
        </w:rPr>
      </w:pPr>
      <w:r>
        <w:rPr>
          <w:rFonts w:hint="cs"/>
          <w:rtl/>
          <w:lang w:bidi="fa-IR"/>
        </w:rPr>
        <w:t xml:space="preserve">با توجه به این نمودار، به این نتیجه می‎رسیم که اگر چه نتایج متفاوت است، اما این تفاوت در بیشترین حالت نیز کم‎تر از </w:t>
      </w:r>
      <w:r>
        <w:rPr>
          <w:lang w:bidi="fa-IR"/>
        </w:rPr>
        <w:t>0.5</w:t>
      </w:r>
      <w:r>
        <w:rPr>
          <w:rFonts w:hint="cs"/>
          <w:rtl/>
          <w:lang w:bidi="fa-IR"/>
        </w:rPr>
        <w:t xml:space="preserve">درصد است که مقداری بسیار ناچیز است و کار ما، این میزان تقریب هیچ مشکلی ایجاد نمی‎کند، </w:t>
      </w:r>
      <w:r>
        <w:rPr>
          <w:rFonts w:hint="cs"/>
          <w:u w:val="single"/>
          <w:rtl/>
          <w:lang w:bidi="fa-IR"/>
        </w:rPr>
        <w:t>علی‎الخصوص که نتیجه‎گیری‎های ما از این عددها، نتیجه‎گیری‎های کیفی است.</w:t>
      </w:r>
    </w:p>
    <w:p w:rsidR="0092602F" w:rsidRDefault="0092602F">
      <w:pPr>
        <w:rPr>
          <w:rFonts w:eastAsiaTheme="majorEastAsia"/>
          <w:b/>
          <w:bCs/>
          <w:sz w:val="28"/>
          <w:szCs w:val="28"/>
          <w:u w:val="single"/>
          <w:rtl/>
          <w:lang w:bidi="fa-IR"/>
        </w:rPr>
      </w:pPr>
      <w:r>
        <w:rPr>
          <w:rtl/>
          <w:lang w:bidi="fa-IR"/>
        </w:rPr>
        <w:br w:type="page"/>
      </w:r>
    </w:p>
    <w:p w:rsidR="00181E45" w:rsidRDefault="00181E45" w:rsidP="0092602F">
      <w:pPr>
        <w:pStyle w:val="Heading2"/>
        <w:bidi/>
        <w:jc w:val="both"/>
        <w:rPr>
          <w:rFonts w:hint="cs"/>
          <w:sz w:val="24"/>
          <w:szCs w:val="24"/>
          <w:u w:val="none"/>
          <w:rtl/>
          <w:lang w:bidi="fa-IR"/>
        </w:rPr>
      </w:pPr>
      <w:r>
        <w:rPr>
          <w:rFonts w:hint="cs"/>
          <w:rtl/>
          <w:lang w:bidi="fa-IR"/>
        </w:rPr>
        <w:lastRenderedPageBreak/>
        <w:t xml:space="preserve">سؤال </w:t>
      </w:r>
      <w:r w:rsidR="0092602F">
        <w:rPr>
          <w:rFonts w:hint="cs"/>
          <w:rtl/>
          <w:lang w:bidi="fa-IR"/>
        </w:rPr>
        <w:t>سوم</w:t>
      </w:r>
      <w:r>
        <w:rPr>
          <w:rFonts w:hint="cs"/>
          <w:rtl/>
          <w:lang w:bidi="fa-IR"/>
        </w:rPr>
        <w:t xml:space="preserve">) </w:t>
      </w:r>
      <w:r w:rsidR="00814844">
        <w:rPr>
          <w:rFonts w:hint="cs"/>
          <w:sz w:val="24"/>
          <w:szCs w:val="24"/>
          <w:u w:val="none"/>
          <w:rtl/>
          <w:lang w:bidi="fa-IR"/>
        </w:rPr>
        <w:t xml:space="preserve">دیدیم که نتیجه‎ی تحلیل </w:t>
      </w:r>
      <w:r w:rsidR="00814844">
        <w:rPr>
          <w:sz w:val="24"/>
          <w:szCs w:val="24"/>
          <w:u w:val="none"/>
          <w:lang w:bidi="fa-IR"/>
        </w:rPr>
        <w:t>STC</w:t>
      </w:r>
      <w:r w:rsidR="00814844">
        <w:rPr>
          <w:rFonts w:hint="cs"/>
          <w:sz w:val="24"/>
          <w:szCs w:val="24"/>
          <w:u w:val="none"/>
          <w:rtl/>
          <w:lang w:bidi="fa-IR"/>
        </w:rPr>
        <w:t xml:space="preserve"> در بسیاری از موارد، از نظر درصد عملکرد مناسب، نتیجه‎ای مشابه تحلیل </w:t>
      </w:r>
      <w:r w:rsidR="00814844">
        <w:rPr>
          <w:sz w:val="24"/>
          <w:szCs w:val="24"/>
          <w:u w:val="none"/>
          <w:lang w:bidi="fa-IR"/>
        </w:rPr>
        <w:t>STA</w:t>
      </w:r>
      <w:r w:rsidR="00814844">
        <w:rPr>
          <w:rFonts w:hint="cs"/>
          <w:sz w:val="24"/>
          <w:szCs w:val="24"/>
          <w:u w:val="none"/>
          <w:rtl/>
          <w:lang w:bidi="fa-IR"/>
        </w:rPr>
        <w:t xml:space="preserve"> داد. همچنین مشاهده کردیم که برای برخی از نورون‎ها، تحلیل </w:t>
      </w:r>
      <w:r w:rsidR="00814844">
        <w:rPr>
          <w:sz w:val="24"/>
          <w:szCs w:val="24"/>
          <w:u w:val="none"/>
          <w:lang w:bidi="fa-IR"/>
        </w:rPr>
        <w:t>STA</w:t>
      </w:r>
      <w:r w:rsidR="00814844">
        <w:rPr>
          <w:rFonts w:hint="cs"/>
          <w:sz w:val="24"/>
          <w:szCs w:val="24"/>
          <w:u w:val="none"/>
          <w:rtl/>
          <w:lang w:bidi="fa-IR"/>
        </w:rPr>
        <w:t xml:space="preserve"> نتیجه‎ی نسبتاً مناسبی داشت، گویی که این نورون‎ها ساده بودند و نیازی نبود با آن‎ها مانند نورون‎های پیچیده برخورد کنیم. برای چنین نورون‎هایی، چه ارتباطی بین </w:t>
      </w:r>
      <w:r w:rsidR="00814844">
        <w:rPr>
          <w:sz w:val="24"/>
          <w:szCs w:val="24"/>
          <w:u w:val="none"/>
          <w:lang w:bidi="fa-IR"/>
        </w:rPr>
        <w:t>receptive field</w:t>
      </w:r>
      <w:r w:rsidR="00814844">
        <w:rPr>
          <w:rFonts w:hint="cs"/>
          <w:sz w:val="24"/>
          <w:szCs w:val="24"/>
          <w:u w:val="none"/>
          <w:rtl/>
          <w:lang w:bidi="fa-IR"/>
        </w:rPr>
        <w:t xml:space="preserve"> حاصل از </w:t>
      </w:r>
      <w:r w:rsidR="00814844">
        <w:rPr>
          <w:sz w:val="24"/>
          <w:szCs w:val="24"/>
          <w:u w:val="none"/>
          <w:lang w:bidi="fa-IR"/>
        </w:rPr>
        <w:t>STA</w:t>
      </w:r>
      <w:r w:rsidR="00814844">
        <w:rPr>
          <w:rFonts w:hint="cs"/>
          <w:sz w:val="24"/>
          <w:szCs w:val="24"/>
          <w:u w:val="none"/>
          <w:rtl/>
          <w:lang w:bidi="fa-IR"/>
        </w:rPr>
        <w:t xml:space="preserve"> و بردارویژه‎های حاصل از </w:t>
      </w:r>
      <w:r w:rsidR="00814844">
        <w:rPr>
          <w:sz w:val="24"/>
          <w:szCs w:val="24"/>
          <w:u w:val="none"/>
          <w:lang w:bidi="fa-IR"/>
        </w:rPr>
        <w:t>STC</w:t>
      </w:r>
      <w:r w:rsidR="00814844">
        <w:rPr>
          <w:rFonts w:hint="cs"/>
          <w:sz w:val="24"/>
          <w:szCs w:val="24"/>
          <w:u w:val="none"/>
          <w:rtl/>
          <w:lang w:bidi="fa-IR"/>
        </w:rPr>
        <w:t xml:space="preserve"> وجود دارد؟</w:t>
      </w:r>
    </w:p>
    <w:p w:rsidR="00814844" w:rsidRDefault="00814844" w:rsidP="00814844">
      <w:pPr>
        <w:bidi/>
        <w:jc w:val="both"/>
        <w:rPr>
          <w:lang w:bidi="fa-IR"/>
        </w:rPr>
      </w:pPr>
      <w:r>
        <w:rPr>
          <w:rFonts w:hint="cs"/>
          <w:rtl/>
          <w:lang w:bidi="fa-IR"/>
        </w:rPr>
        <w:t xml:space="preserve">ابتدا برای آن که نسبت به پاسخ مسأله شهود پیدا کنیم و یک حدس اولیه بزنیم، بیایم و چند نمونه از نورون‎هایی که با </w:t>
      </w:r>
      <w:r>
        <w:rPr>
          <w:lang w:bidi="fa-IR"/>
        </w:rPr>
        <w:t>STA</w:t>
      </w:r>
      <w:r>
        <w:rPr>
          <w:rFonts w:hint="cs"/>
          <w:rtl/>
          <w:lang w:bidi="fa-IR"/>
        </w:rPr>
        <w:t xml:space="preserve"> به نتیجه‎ی مطلوبی رسیده بودند را انتخاب کنیم و </w:t>
      </w:r>
      <w:r>
        <w:rPr>
          <w:lang w:bidi="fa-IR"/>
        </w:rPr>
        <w:t>receptive field</w:t>
      </w:r>
      <w:r>
        <w:rPr>
          <w:rFonts w:hint="cs"/>
          <w:rtl/>
          <w:lang w:bidi="fa-IR"/>
        </w:rPr>
        <w:t xml:space="preserve"> آن‎ها را با بردارویژه‎های معنی‎دار ناشی از تحلیل </w:t>
      </w:r>
      <w:r>
        <w:rPr>
          <w:lang w:bidi="fa-IR"/>
        </w:rPr>
        <w:t>STC</w:t>
      </w:r>
      <w:r>
        <w:rPr>
          <w:rFonts w:hint="cs"/>
          <w:rtl/>
          <w:lang w:bidi="fa-IR"/>
        </w:rPr>
        <w:t xml:space="preserve"> مقایسه کنیم.</w:t>
      </w:r>
    </w:p>
    <w:p w:rsidR="00162571" w:rsidRDefault="00162571" w:rsidP="00162571">
      <w:pPr>
        <w:bidi/>
        <w:jc w:val="both"/>
        <w:rPr>
          <w:rFonts w:hint="cs"/>
          <w:rtl/>
          <w:lang w:bidi="fa-IR"/>
        </w:rPr>
      </w:pPr>
      <w:r>
        <w:rPr>
          <w:rFonts w:hint="cs"/>
          <w:rtl/>
          <w:lang w:bidi="fa-IR"/>
        </w:rPr>
        <w:t>(</w:t>
      </w:r>
      <w:r>
        <w:rPr>
          <w:lang w:bidi="fa-IR"/>
        </w:rPr>
        <w:t>contrast</w:t>
      </w:r>
      <w:r>
        <w:rPr>
          <w:rFonts w:hint="cs"/>
          <w:rtl/>
          <w:lang w:bidi="fa-IR"/>
        </w:rPr>
        <w:t xml:space="preserve"> کمی در مقایسه با جدول بخش 6-4 افزایش یافته است)</w:t>
      </w:r>
    </w:p>
    <w:p w:rsidR="00814844" w:rsidRPr="00814844" w:rsidRDefault="00162571" w:rsidP="001D1709">
      <w:pPr>
        <w:bidi/>
        <w:jc w:val="both"/>
        <w:rPr>
          <w:rFonts w:hint="cs"/>
          <w:rtl/>
          <w:lang w:bidi="fa-IR"/>
        </w:rPr>
      </w:pPr>
      <w:r>
        <w:rPr>
          <w:noProof/>
        </w:rPr>
        <w:drawing>
          <wp:anchor distT="0" distB="0" distL="114300" distR="114300" simplePos="0" relativeHeight="251664384" behindDoc="0" locked="0" layoutInCell="1" allowOverlap="1" wp14:anchorId="58A18881" wp14:editId="47FE91E8">
            <wp:simplePos x="0" y="0"/>
            <wp:positionH relativeFrom="column">
              <wp:posOffset>89535</wp:posOffset>
            </wp:positionH>
            <wp:positionV relativeFrom="paragraph">
              <wp:posOffset>326564</wp:posOffset>
            </wp:positionV>
            <wp:extent cx="3876675" cy="2076450"/>
            <wp:effectExtent l="0" t="0" r="952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3876675" cy="2076450"/>
                    </a:xfrm>
                    <a:prstGeom prst="rect">
                      <a:avLst/>
                    </a:prstGeom>
                  </pic:spPr>
                </pic:pic>
              </a:graphicData>
            </a:graphic>
            <wp14:sizeRelH relativeFrom="page">
              <wp14:pctWidth>0</wp14:pctWidth>
            </wp14:sizeRelH>
            <wp14:sizeRelV relativeFrom="page">
              <wp14:pctHeight>0</wp14:pctHeight>
            </wp14:sizeRelV>
          </wp:anchor>
        </w:drawing>
      </w:r>
      <w:r w:rsidR="00814844">
        <w:rPr>
          <w:rFonts w:hint="cs"/>
          <w:rtl/>
          <w:lang w:bidi="fa-IR"/>
        </w:rPr>
        <w:t>نورون شماره 44:</w:t>
      </w:r>
      <w:r w:rsidR="001D1709">
        <w:rPr>
          <w:rFonts w:hint="cs"/>
          <w:rtl/>
          <w:lang w:bidi="fa-IR"/>
        </w:rPr>
        <w:t xml:space="preserve"> (عملکرد  70 درصدی در </w:t>
      </w:r>
      <w:r w:rsidR="001D1709">
        <w:rPr>
          <w:lang w:bidi="fa-IR"/>
        </w:rPr>
        <w:t>STA</w:t>
      </w:r>
      <w:r w:rsidR="001D1709">
        <w:rPr>
          <w:rFonts w:hint="cs"/>
          <w:rtl/>
          <w:lang w:bidi="fa-IR"/>
        </w:rPr>
        <w:t>)</w:t>
      </w:r>
    </w:p>
    <w:p w:rsidR="003A4C37" w:rsidRDefault="00162571" w:rsidP="003A4C37">
      <w:pPr>
        <w:bidi/>
        <w:jc w:val="both"/>
        <w:rPr>
          <w:u w:val="single"/>
          <w:rtl/>
          <w:lang w:bidi="fa-IR"/>
        </w:rPr>
      </w:pPr>
      <w:r>
        <w:rPr>
          <w:noProof/>
        </w:rPr>
        <w:drawing>
          <wp:anchor distT="0" distB="0" distL="114300" distR="114300" simplePos="0" relativeHeight="251665408" behindDoc="0" locked="0" layoutInCell="1" allowOverlap="1">
            <wp:simplePos x="0" y="0"/>
            <wp:positionH relativeFrom="column">
              <wp:posOffset>4585855</wp:posOffset>
            </wp:positionH>
            <wp:positionV relativeFrom="paragraph">
              <wp:posOffset>-2598</wp:posOffset>
            </wp:positionV>
            <wp:extent cx="2063100" cy="2071255"/>
            <wp:effectExtent l="0" t="0" r="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2063100" cy="2071255"/>
                    </a:xfrm>
                    <a:prstGeom prst="rect">
                      <a:avLst/>
                    </a:prstGeom>
                  </pic:spPr>
                </pic:pic>
              </a:graphicData>
            </a:graphic>
            <wp14:sizeRelH relativeFrom="page">
              <wp14:pctWidth>0</wp14:pctWidth>
            </wp14:sizeRelH>
            <wp14:sizeRelV relativeFrom="page">
              <wp14:pctHeight>0</wp14:pctHeight>
            </wp14:sizeRelV>
          </wp:anchor>
        </w:drawing>
      </w:r>
      <w:r w:rsidRPr="00162571">
        <w:rPr>
          <w:noProof/>
        </w:rPr>
        <w:t xml:space="preserve"> </w:t>
      </w:r>
    </w:p>
    <w:p w:rsidR="003A4C37" w:rsidRPr="003A4C37" w:rsidRDefault="003A4C37" w:rsidP="003A4C37">
      <w:pPr>
        <w:bidi/>
        <w:jc w:val="both"/>
        <w:rPr>
          <w:rFonts w:hint="cs"/>
          <w:u w:val="single"/>
          <w:rtl/>
          <w:lang w:bidi="fa-IR"/>
        </w:rPr>
      </w:pPr>
    </w:p>
    <w:p w:rsidR="00272882" w:rsidRPr="00272882" w:rsidRDefault="00272882" w:rsidP="00272882">
      <w:pPr>
        <w:bidi/>
        <w:rPr>
          <w:rtl/>
          <w:lang w:bidi="fa-IR"/>
        </w:rPr>
      </w:pPr>
    </w:p>
    <w:p w:rsidR="00272882" w:rsidRDefault="00272882" w:rsidP="00272882">
      <w:pPr>
        <w:bidi/>
        <w:rPr>
          <w:rtl/>
          <w:lang w:bidi="fa-IR"/>
        </w:rPr>
      </w:pPr>
    </w:p>
    <w:p w:rsidR="00162571" w:rsidRDefault="00162571" w:rsidP="00162571">
      <w:pPr>
        <w:bidi/>
        <w:rPr>
          <w:rtl/>
          <w:lang w:bidi="fa-IR"/>
        </w:rPr>
      </w:pPr>
    </w:p>
    <w:p w:rsidR="00162571" w:rsidRDefault="00162571" w:rsidP="00162571">
      <w:pPr>
        <w:bidi/>
        <w:rPr>
          <w:rtl/>
          <w:lang w:bidi="fa-IR"/>
        </w:rPr>
      </w:pPr>
    </w:p>
    <w:p w:rsidR="00162571" w:rsidRDefault="00162571" w:rsidP="00162571">
      <w:pPr>
        <w:bidi/>
        <w:rPr>
          <w:rtl/>
          <w:lang w:bidi="fa-IR"/>
        </w:rPr>
      </w:pPr>
    </w:p>
    <w:p w:rsidR="00162571" w:rsidRDefault="00162571" w:rsidP="001D1709">
      <w:pPr>
        <w:bidi/>
        <w:jc w:val="both"/>
        <w:rPr>
          <w:rFonts w:hint="cs"/>
          <w:rtl/>
          <w:lang w:bidi="fa-IR"/>
        </w:rPr>
      </w:pPr>
      <w:r>
        <w:rPr>
          <w:rFonts w:hint="cs"/>
          <w:rtl/>
          <w:lang w:bidi="fa-IR"/>
        </w:rPr>
        <w:t>نورون شماره 49:</w:t>
      </w:r>
      <w:r w:rsidR="001D1709">
        <w:rPr>
          <w:rFonts w:hint="cs"/>
          <w:rtl/>
          <w:lang w:bidi="fa-IR"/>
        </w:rPr>
        <w:t xml:space="preserve"> (عملکرد 67 درصدی در </w:t>
      </w:r>
      <w:r w:rsidR="001D1709">
        <w:rPr>
          <w:lang w:bidi="fa-IR"/>
        </w:rPr>
        <w:t>STA</w:t>
      </w:r>
      <w:r w:rsidR="001D1709">
        <w:rPr>
          <w:rFonts w:hint="cs"/>
          <w:rtl/>
          <w:lang w:bidi="fa-IR"/>
        </w:rPr>
        <w:t>)</w:t>
      </w:r>
    </w:p>
    <w:p w:rsidR="00162571" w:rsidRDefault="00162571" w:rsidP="00162571">
      <w:pPr>
        <w:bidi/>
        <w:rPr>
          <w:lang w:bidi="fa-IR"/>
        </w:rPr>
      </w:pPr>
      <w:r>
        <w:rPr>
          <w:noProof/>
        </w:rPr>
        <w:drawing>
          <wp:anchor distT="0" distB="0" distL="114300" distR="114300" simplePos="0" relativeHeight="251667456" behindDoc="0" locked="0" layoutInCell="1" allowOverlap="1" wp14:anchorId="0ED23FC4" wp14:editId="32E502B8">
            <wp:simplePos x="0" y="0"/>
            <wp:positionH relativeFrom="margin">
              <wp:posOffset>95827</wp:posOffset>
            </wp:positionH>
            <wp:positionV relativeFrom="paragraph">
              <wp:posOffset>7620</wp:posOffset>
            </wp:positionV>
            <wp:extent cx="3800475" cy="2095500"/>
            <wp:effectExtent l="0" t="0" r="952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3800475" cy="2095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4331B135" wp14:editId="646827AD">
            <wp:simplePos x="0" y="0"/>
            <wp:positionH relativeFrom="column">
              <wp:posOffset>4606636</wp:posOffset>
            </wp:positionH>
            <wp:positionV relativeFrom="paragraph">
              <wp:posOffset>15413</wp:posOffset>
            </wp:positionV>
            <wp:extent cx="2037521" cy="2077316"/>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2037521" cy="2077316"/>
                    </a:xfrm>
                    <a:prstGeom prst="rect">
                      <a:avLst/>
                    </a:prstGeom>
                  </pic:spPr>
                </pic:pic>
              </a:graphicData>
            </a:graphic>
            <wp14:sizeRelH relativeFrom="page">
              <wp14:pctWidth>0</wp14:pctWidth>
            </wp14:sizeRelH>
            <wp14:sizeRelV relativeFrom="page">
              <wp14:pctHeight>0</wp14:pctHeight>
            </wp14:sizeRelV>
          </wp:anchor>
        </w:drawing>
      </w:r>
      <w:r w:rsidRPr="00162571">
        <w:rPr>
          <w:noProof/>
        </w:rPr>
        <w:t xml:space="preserve"> </w:t>
      </w:r>
    </w:p>
    <w:p w:rsidR="00162571" w:rsidRDefault="00162571" w:rsidP="00162571">
      <w:pPr>
        <w:bidi/>
        <w:rPr>
          <w:rtl/>
          <w:lang w:bidi="fa-IR"/>
        </w:rPr>
      </w:pPr>
    </w:p>
    <w:p w:rsidR="00162571" w:rsidRDefault="00162571" w:rsidP="00162571">
      <w:pPr>
        <w:bidi/>
        <w:rPr>
          <w:lang w:bidi="fa-IR"/>
        </w:rPr>
      </w:pPr>
    </w:p>
    <w:p w:rsidR="00162571" w:rsidRDefault="00162571" w:rsidP="00162571">
      <w:pPr>
        <w:bidi/>
        <w:rPr>
          <w:lang w:bidi="fa-IR"/>
        </w:rPr>
      </w:pPr>
    </w:p>
    <w:p w:rsidR="00162571" w:rsidRDefault="00162571" w:rsidP="00162571">
      <w:pPr>
        <w:bidi/>
        <w:rPr>
          <w:lang w:bidi="fa-IR"/>
        </w:rPr>
      </w:pPr>
    </w:p>
    <w:p w:rsidR="00162571" w:rsidRDefault="00162571" w:rsidP="00162571">
      <w:pPr>
        <w:bidi/>
        <w:rPr>
          <w:lang w:bidi="fa-IR"/>
        </w:rPr>
      </w:pPr>
    </w:p>
    <w:p w:rsidR="00162571" w:rsidRDefault="00162571" w:rsidP="00162571">
      <w:pPr>
        <w:bidi/>
        <w:rPr>
          <w:lang w:bidi="fa-IR"/>
        </w:rPr>
      </w:pPr>
    </w:p>
    <w:p w:rsidR="00162571" w:rsidRDefault="00162571" w:rsidP="00162571">
      <w:pPr>
        <w:bidi/>
        <w:rPr>
          <w:rtl/>
          <w:lang w:bidi="fa-IR"/>
        </w:rPr>
      </w:pPr>
    </w:p>
    <w:p w:rsidR="00162571" w:rsidRDefault="00162571" w:rsidP="0062385A">
      <w:pPr>
        <w:bidi/>
        <w:jc w:val="both"/>
        <w:rPr>
          <w:rtl/>
          <w:lang w:bidi="fa-IR"/>
        </w:rPr>
      </w:pPr>
      <w:r>
        <w:rPr>
          <w:rFonts w:hint="cs"/>
          <w:rtl/>
          <w:lang w:bidi="fa-IR"/>
        </w:rPr>
        <w:t xml:space="preserve">با دو نورون 44 و 49 که پاسخ‎های قابل قبولی از </w:t>
      </w:r>
      <w:r>
        <w:rPr>
          <w:lang w:bidi="fa-IR"/>
        </w:rPr>
        <w:t>STA</w:t>
      </w:r>
      <w:r>
        <w:rPr>
          <w:rFonts w:hint="cs"/>
          <w:rtl/>
          <w:lang w:bidi="fa-IR"/>
        </w:rPr>
        <w:t xml:space="preserve"> دارند، می‎بینیم که </w:t>
      </w:r>
      <w:r w:rsidR="0062385A">
        <w:rPr>
          <w:rFonts w:hint="cs"/>
          <w:rtl/>
          <w:lang w:bidi="fa-IR"/>
        </w:rPr>
        <w:t xml:space="preserve">احتمالا حدس ما می‎تواند درست باشد، چرا که بردار </w:t>
      </w:r>
      <w:r w:rsidR="0062385A">
        <w:rPr>
          <w:lang w:bidi="fa-IR"/>
        </w:rPr>
        <w:t>STA</w:t>
      </w:r>
      <w:r w:rsidR="0062385A">
        <w:rPr>
          <w:rFonts w:hint="cs"/>
          <w:rtl/>
          <w:lang w:bidi="fa-IR"/>
        </w:rPr>
        <w:t xml:space="preserve"> برای این دو نورون، نسبتاً به بردارهای </w:t>
      </w:r>
      <w:r w:rsidR="0062385A">
        <w:rPr>
          <w:lang w:bidi="fa-IR"/>
        </w:rPr>
        <w:t>v1</w:t>
      </w:r>
      <w:r w:rsidR="0062385A">
        <w:rPr>
          <w:rFonts w:hint="cs"/>
          <w:rtl/>
          <w:lang w:bidi="fa-IR"/>
        </w:rPr>
        <w:t xml:space="preserve"> و </w:t>
      </w:r>
      <w:r w:rsidR="0062385A">
        <w:rPr>
          <w:lang w:bidi="fa-IR"/>
        </w:rPr>
        <w:t>v2</w:t>
      </w:r>
      <w:r w:rsidR="0062385A">
        <w:rPr>
          <w:rFonts w:hint="cs"/>
          <w:rtl/>
          <w:lang w:bidi="fa-IR"/>
        </w:rPr>
        <w:t xml:space="preserve"> شبیه است. ضمناً یک نکته‎ی دیگر که از این مشاهده به دست می‎آوریم، آن است که </w:t>
      </w:r>
      <w:r w:rsidR="0062385A">
        <w:rPr>
          <w:lang w:bidi="fa-IR"/>
        </w:rPr>
        <w:t>v1</w:t>
      </w:r>
      <w:r w:rsidR="0062385A">
        <w:rPr>
          <w:rFonts w:hint="cs"/>
          <w:rtl/>
          <w:lang w:bidi="fa-IR"/>
        </w:rPr>
        <w:t xml:space="preserve"> و </w:t>
      </w:r>
      <w:r w:rsidR="0062385A">
        <w:rPr>
          <w:lang w:bidi="fa-IR"/>
        </w:rPr>
        <w:t>v2</w:t>
      </w:r>
      <w:r w:rsidR="0062385A">
        <w:rPr>
          <w:rFonts w:hint="cs"/>
          <w:rtl/>
          <w:lang w:bidi="fa-IR"/>
        </w:rPr>
        <w:t xml:space="preserve"> برای این نورون‎ها، شکل‎های تقریباً مشابهی دارند. البته نکته‎ی جالب این است که این شباهت ظاهری، در عین تعامد این دو بردار است، یعنی اگرچه ظاهری بسیار شبیه به هم دارند، اما بر هم عمود هستند و حاصل‎ضرب داخلی </w:t>
      </w:r>
      <w:r w:rsidR="0062385A">
        <w:rPr>
          <w:lang w:bidi="fa-IR"/>
        </w:rPr>
        <w:t>v1</w:t>
      </w:r>
      <w:r w:rsidR="0062385A">
        <w:rPr>
          <w:rFonts w:hint="cs"/>
          <w:rtl/>
          <w:lang w:bidi="fa-IR"/>
        </w:rPr>
        <w:t xml:space="preserve"> و </w:t>
      </w:r>
      <w:r w:rsidR="0062385A">
        <w:rPr>
          <w:lang w:bidi="fa-IR"/>
        </w:rPr>
        <w:t>v2</w:t>
      </w:r>
      <w:r w:rsidR="0062385A">
        <w:rPr>
          <w:rFonts w:hint="cs"/>
          <w:rtl/>
          <w:lang w:bidi="fa-IR"/>
        </w:rPr>
        <w:t xml:space="preserve"> صفر است. (این جزء ویژگی‎های ذاتی مسأله است)</w:t>
      </w:r>
    </w:p>
    <w:p w:rsidR="0062385A" w:rsidRDefault="0062385A" w:rsidP="0062385A">
      <w:pPr>
        <w:bidi/>
        <w:jc w:val="both"/>
        <w:rPr>
          <w:rtl/>
          <w:lang w:bidi="fa-IR"/>
        </w:rPr>
      </w:pPr>
      <w:r>
        <w:rPr>
          <w:rFonts w:hint="cs"/>
          <w:rtl/>
          <w:lang w:bidi="fa-IR"/>
        </w:rPr>
        <w:lastRenderedPageBreak/>
        <w:t>در ادامه می‎خواهیم بررسی کلی‎تری انجام دهیم. برای این کار</w:t>
      </w:r>
      <w:r w:rsidR="00D44D54">
        <w:rPr>
          <w:rFonts w:hint="cs"/>
          <w:rtl/>
          <w:lang w:bidi="fa-IR"/>
        </w:rPr>
        <w:t xml:space="preserve">، حاصل‎ضرب داخلی </w:t>
      </w:r>
      <w:r w:rsidR="00D44D54">
        <w:rPr>
          <w:lang w:bidi="fa-IR"/>
        </w:rPr>
        <w:t>STA</w:t>
      </w:r>
      <w:r w:rsidR="00D44D54">
        <w:rPr>
          <w:rFonts w:hint="cs"/>
          <w:rtl/>
          <w:lang w:bidi="fa-IR"/>
        </w:rPr>
        <w:t xml:space="preserve"> را روی بردارویژه‎های معنی‎دار، یعنی </w:t>
      </w:r>
      <w:r w:rsidR="00D44D54">
        <w:rPr>
          <w:lang w:bidi="fa-IR"/>
        </w:rPr>
        <w:t>v1</w:t>
      </w:r>
      <w:r w:rsidR="00D44D54">
        <w:rPr>
          <w:rFonts w:hint="cs"/>
          <w:rtl/>
          <w:lang w:bidi="fa-IR"/>
        </w:rPr>
        <w:t xml:space="preserve"> و </w:t>
      </w:r>
      <w:r w:rsidR="00D44D54">
        <w:rPr>
          <w:lang w:bidi="fa-IR"/>
        </w:rPr>
        <w:t>v2</w:t>
      </w:r>
      <w:r w:rsidR="00D44D54">
        <w:rPr>
          <w:rFonts w:hint="cs"/>
          <w:rtl/>
          <w:lang w:bidi="fa-IR"/>
        </w:rPr>
        <w:t xml:space="preserve"> محاسبه می‎کنیم. با این کار، می‎توانیم ببینیم کدام در نورون‎ها، شباهت بیشتری بین </w:t>
      </w:r>
      <w:r w:rsidR="00D44D54">
        <w:rPr>
          <w:lang w:bidi="fa-IR"/>
        </w:rPr>
        <w:t>STA</w:t>
      </w:r>
      <w:r w:rsidR="00D44D54">
        <w:rPr>
          <w:rFonts w:hint="cs"/>
          <w:rtl/>
          <w:lang w:bidi="fa-IR"/>
        </w:rPr>
        <w:t xml:space="preserve"> و بردارویژه‎ها وجود دارد، یا به عبارت دیگر، حاصل‎ضرب داخلی </w:t>
      </w:r>
      <w:r w:rsidR="00D44D54">
        <w:rPr>
          <w:lang w:bidi="fa-IR"/>
        </w:rPr>
        <w:t>STA</w:t>
      </w:r>
      <w:r w:rsidR="00D44D54">
        <w:rPr>
          <w:rFonts w:hint="cs"/>
          <w:rtl/>
          <w:lang w:bidi="fa-IR"/>
        </w:rPr>
        <w:t xml:space="preserve"> در </w:t>
      </w:r>
      <w:r w:rsidR="00D44D54">
        <w:rPr>
          <w:lang w:bidi="fa-IR"/>
        </w:rPr>
        <w:t>v1</w:t>
      </w:r>
      <w:r w:rsidR="00D44D54">
        <w:rPr>
          <w:rFonts w:hint="cs"/>
          <w:rtl/>
          <w:lang w:bidi="fa-IR"/>
        </w:rPr>
        <w:t xml:space="preserve"> و </w:t>
      </w:r>
      <w:r w:rsidR="00D44D54">
        <w:rPr>
          <w:lang w:bidi="fa-IR"/>
        </w:rPr>
        <w:t>v2</w:t>
      </w:r>
      <w:r w:rsidR="00D44D54">
        <w:rPr>
          <w:rFonts w:hint="cs"/>
          <w:rtl/>
          <w:lang w:bidi="fa-IR"/>
        </w:rPr>
        <w:t xml:space="preserve"> برای کدام نورون‎ها اندازه‎ی بزرگ‎تری دارد. چنان‎چه پاسخ ما به پرسش مطرح شده (که آیا برای نورون‎هایی که با </w:t>
      </w:r>
      <w:r w:rsidR="00D44D54">
        <w:rPr>
          <w:lang w:bidi="fa-IR"/>
        </w:rPr>
        <w:t>STA</w:t>
      </w:r>
      <w:r w:rsidR="00D44D54">
        <w:rPr>
          <w:rFonts w:hint="cs"/>
          <w:rtl/>
          <w:lang w:bidi="fa-IR"/>
        </w:rPr>
        <w:t xml:space="preserve"> جواب خوبی می‎دهند، </w:t>
      </w:r>
      <w:r w:rsidR="00D44D54">
        <w:rPr>
          <w:lang w:bidi="fa-IR"/>
        </w:rPr>
        <w:t>STC</w:t>
      </w:r>
      <w:r w:rsidR="00D44D54">
        <w:rPr>
          <w:rFonts w:hint="cs"/>
          <w:rtl/>
          <w:lang w:bidi="fa-IR"/>
        </w:rPr>
        <w:t xml:space="preserve"> نیز ما را به همان جواب می‎رساند یا نه؟) مثبت باشد، باید مقادیر ضرب داخلی بزرگ، مربوط به نورون‎هایی باشد که با </w:t>
      </w:r>
      <w:r w:rsidR="00D44D54">
        <w:rPr>
          <w:lang w:bidi="fa-IR"/>
        </w:rPr>
        <w:t>STA</w:t>
      </w:r>
      <w:r w:rsidR="00D44D54">
        <w:rPr>
          <w:rFonts w:hint="cs"/>
          <w:rtl/>
          <w:lang w:bidi="fa-IR"/>
        </w:rPr>
        <w:t xml:space="preserve"> پاسخ خوبی گرفته‎اند.</w:t>
      </w:r>
    </w:p>
    <w:p w:rsidR="00F273E9" w:rsidRDefault="00F273E9" w:rsidP="00F273E9">
      <w:pPr>
        <w:bidi/>
        <w:jc w:val="both"/>
        <w:rPr>
          <w:lang w:bidi="fa-IR"/>
        </w:rPr>
      </w:pPr>
      <w:r>
        <w:rPr>
          <w:rFonts w:hint="cs"/>
          <w:rtl/>
          <w:lang w:bidi="fa-IR"/>
        </w:rPr>
        <w:t xml:space="preserve">نهایتاً برای آن که هر دو حاصل‎ضرب داخلی را اثر بدهیم، </w:t>
      </w:r>
      <w:r>
        <w:rPr>
          <w:rFonts w:hint="cs"/>
          <w:u w:val="single"/>
          <w:rtl/>
          <w:lang w:bidi="fa-IR"/>
        </w:rPr>
        <w:t>مجموع اندازه دو حاصل‎ضرب داخلی</w:t>
      </w:r>
      <w:r>
        <w:rPr>
          <w:rFonts w:hint="cs"/>
          <w:rtl/>
          <w:lang w:bidi="fa-IR"/>
        </w:rPr>
        <w:t xml:space="preserve"> را رسم می‎کنیم:</w:t>
      </w:r>
    </w:p>
    <w:p w:rsidR="00F273E9" w:rsidRDefault="00F273E9" w:rsidP="00F273E9">
      <w:pPr>
        <w:bidi/>
        <w:jc w:val="center"/>
        <w:rPr>
          <w:rtl/>
          <w:lang w:bidi="fa-IR"/>
        </w:rPr>
      </w:pPr>
      <w:r>
        <w:rPr>
          <w:noProof/>
        </w:rPr>
        <w:drawing>
          <wp:inline distT="0" distB="0" distL="0" distR="0" wp14:anchorId="5414B786" wp14:editId="33791197">
            <wp:extent cx="4260273" cy="3578072"/>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clrChange>
                        <a:clrFrom>
                          <a:srgbClr val="F0F0F0"/>
                        </a:clrFrom>
                        <a:clrTo>
                          <a:srgbClr val="F0F0F0">
                            <a:alpha val="0"/>
                          </a:srgbClr>
                        </a:clrTo>
                      </a:clrChange>
                    </a:blip>
                    <a:stretch>
                      <a:fillRect/>
                    </a:stretch>
                  </pic:blipFill>
                  <pic:spPr>
                    <a:xfrm>
                      <a:off x="0" y="0"/>
                      <a:ext cx="4269268" cy="3585627"/>
                    </a:xfrm>
                    <a:prstGeom prst="rect">
                      <a:avLst/>
                    </a:prstGeom>
                  </pic:spPr>
                </pic:pic>
              </a:graphicData>
            </a:graphic>
          </wp:inline>
        </w:drawing>
      </w:r>
    </w:p>
    <w:p w:rsidR="00F273E9" w:rsidRDefault="001D1709" w:rsidP="00F273E9">
      <w:pPr>
        <w:bidi/>
        <w:jc w:val="both"/>
        <w:rPr>
          <w:rFonts w:hint="cs"/>
          <w:rtl/>
          <w:lang w:bidi="fa-IR"/>
        </w:rPr>
      </w:pPr>
      <w:r>
        <w:rPr>
          <w:rFonts w:hint="cs"/>
          <w:rtl/>
          <w:lang w:bidi="fa-IR"/>
        </w:rPr>
        <w:t xml:space="preserve">ابتدا، سعی کنیم چند نمونه از مقادیر قابل توجه نمودار فوق را در نظر بگیریم و با انتظاراتمان مقایسه کنیم. ماکزیمم نمودار فوق در نقطه‎ی </w:t>
      </w:r>
      <w:r>
        <w:rPr>
          <w:lang w:bidi="fa-IR"/>
        </w:rPr>
        <w:t>n = 44</w:t>
      </w:r>
      <w:r>
        <w:rPr>
          <w:rFonts w:hint="cs"/>
          <w:rtl/>
          <w:lang w:bidi="fa-IR"/>
        </w:rPr>
        <w:t xml:space="preserve"> اتفاق می‎افتد. این برای ما خبر خوبی است، چرا که </w:t>
      </w:r>
      <w:r>
        <w:rPr>
          <w:lang w:bidi="fa-IR"/>
        </w:rPr>
        <w:t>n = 44</w:t>
      </w:r>
      <w:r>
        <w:rPr>
          <w:rFonts w:hint="cs"/>
          <w:rtl/>
          <w:lang w:bidi="fa-IR"/>
        </w:rPr>
        <w:t xml:space="preserve"> بیشترین درصد را در تحلیل </w:t>
      </w:r>
      <w:r>
        <w:rPr>
          <w:lang w:bidi="fa-IR"/>
        </w:rPr>
        <w:t>STA</w:t>
      </w:r>
      <w:r>
        <w:rPr>
          <w:rFonts w:hint="cs"/>
          <w:rtl/>
          <w:lang w:bidi="fa-IR"/>
        </w:rPr>
        <w:t xml:space="preserve"> داشت (70 درصد) و یکی از دو نمونه‎ای بود که پیش از رسم نمودار به عنوان موارد عملکرد مناسب </w:t>
      </w:r>
      <w:r>
        <w:rPr>
          <w:lang w:bidi="fa-IR"/>
        </w:rPr>
        <w:t>STA</w:t>
      </w:r>
      <w:r>
        <w:rPr>
          <w:rFonts w:hint="cs"/>
          <w:rtl/>
          <w:lang w:bidi="fa-IR"/>
        </w:rPr>
        <w:t xml:space="preserve"> رسم کردیم. اتفاقاً دومین ماکزیمم هم در </w:t>
      </w:r>
      <w:r>
        <w:rPr>
          <w:lang w:bidi="fa-IR"/>
        </w:rPr>
        <w:t>n = 49</w:t>
      </w:r>
      <w:r>
        <w:rPr>
          <w:rFonts w:hint="cs"/>
          <w:rtl/>
          <w:lang w:bidi="fa-IR"/>
        </w:rPr>
        <w:t xml:space="preserve"> اتفاق افتاده است که دقیقاً دومین نمونه‎ای بود که در قسمت قبل به عنوان پیش‎بینی رسم کردیم که در تحلیل </w:t>
      </w:r>
      <w:r>
        <w:rPr>
          <w:lang w:bidi="fa-IR"/>
        </w:rPr>
        <w:t>STA</w:t>
      </w:r>
      <w:r>
        <w:rPr>
          <w:rFonts w:hint="cs"/>
          <w:rtl/>
          <w:lang w:bidi="fa-IR"/>
        </w:rPr>
        <w:t xml:space="preserve"> حدود 67 درصد جواب داده بود. (</w:t>
      </w:r>
      <w:r w:rsidR="0033719C">
        <w:rPr>
          <w:rFonts w:hint="cs"/>
          <w:rtl/>
          <w:lang w:bidi="fa-IR"/>
        </w:rPr>
        <w:t xml:space="preserve">لازم به ذکر است که این دو نورون را واقعاً قبل از رسم نمودار فوق انتخاب کردیم و صرفاً بنابر یک حدس، که اگر </w:t>
      </w:r>
      <w:r w:rsidR="0033719C">
        <w:rPr>
          <w:lang w:bidi="fa-IR"/>
        </w:rPr>
        <w:t>STA</w:t>
      </w:r>
      <w:r w:rsidR="0033719C">
        <w:rPr>
          <w:rFonts w:hint="cs"/>
          <w:rtl/>
          <w:lang w:bidi="fa-IR"/>
        </w:rPr>
        <w:t xml:space="preserve"> خوب جواب بدهد، احتمالاً </w:t>
      </w:r>
      <w:r w:rsidR="0033719C">
        <w:rPr>
          <w:lang w:bidi="fa-IR"/>
        </w:rPr>
        <w:t>STC</w:t>
      </w:r>
      <w:r w:rsidR="0033719C">
        <w:rPr>
          <w:rFonts w:hint="cs"/>
          <w:rtl/>
          <w:lang w:bidi="fa-IR"/>
        </w:rPr>
        <w:t xml:space="preserve"> نیز همان جواب را خواهد داد، انتخاب شده بودند. بنابراین نویسنده‎ی این متن، در حال حاضر و با مشاهده‎ی انطباق این ایده با نمودار فوق به وجد آمده است!) به عنوان آخرین نمونه‎ای که به این شکل بررسی می‎کنیم، سراغ سومین مقدار بزرگ نمودار فوق می‎رویم که در </w:t>
      </w:r>
      <w:r w:rsidR="0033719C">
        <w:rPr>
          <w:lang w:bidi="fa-IR"/>
        </w:rPr>
        <w:t>n = 58</w:t>
      </w:r>
      <w:r w:rsidR="0033719C">
        <w:rPr>
          <w:rFonts w:hint="cs"/>
          <w:rtl/>
          <w:lang w:bidi="fa-IR"/>
        </w:rPr>
        <w:t xml:space="preserve"> اتفاق افتاده است. با مراجعه به جدول قسمت 6-3، می‎بینیم که این نورون نیز درصد پاسخگویی صحیح 63 درصد داشته است که مجدداً فرض ما را تأیید می‎کند.</w:t>
      </w:r>
    </w:p>
    <w:p w:rsidR="0033719C" w:rsidRDefault="0033719C" w:rsidP="0033719C">
      <w:pPr>
        <w:bidi/>
        <w:jc w:val="both"/>
        <w:rPr>
          <w:rFonts w:hint="cs"/>
          <w:rtl/>
          <w:lang w:bidi="fa-IR"/>
        </w:rPr>
      </w:pPr>
      <w:r>
        <w:rPr>
          <w:rFonts w:hint="cs"/>
          <w:rtl/>
          <w:lang w:bidi="fa-IR"/>
        </w:rPr>
        <w:t xml:space="preserve">تا به این جا یک فرض را در نظر گرفتیم (که اگر </w:t>
      </w:r>
      <w:r>
        <w:rPr>
          <w:lang w:bidi="fa-IR"/>
        </w:rPr>
        <w:t>STA</w:t>
      </w:r>
      <w:r>
        <w:rPr>
          <w:rFonts w:hint="cs"/>
          <w:rtl/>
          <w:lang w:bidi="fa-IR"/>
        </w:rPr>
        <w:t xml:space="preserve"> روی یک نورون خوب جواب دهد، جواب حاصل از </w:t>
      </w:r>
      <w:r>
        <w:rPr>
          <w:lang w:bidi="fa-IR"/>
        </w:rPr>
        <w:t>STC</w:t>
      </w:r>
      <w:r>
        <w:rPr>
          <w:rFonts w:hint="cs"/>
          <w:rtl/>
          <w:lang w:bidi="fa-IR"/>
        </w:rPr>
        <w:t xml:space="preserve"> نیز تقریباً با جواب </w:t>
      </w:r>
      <w:r>
        <w:rPr>
          <w:lang w:bidi="fa-IR"/>
        </w:rPr>
        <w:t>STA</w:t>
      </w:r>
      <w:r>
        <w:rPr>
          <w:rFonts w:hint="cs"/>
          <w:rtl/>
          <w:lang w:bidi="fa-IR"/>
        </w:rPr>
        <w:t xml:space="preserve"> منطبق خواهد بود) و با بررسی سه نمونه از مشاهدات، دیدیم که به نظر، فرض درستی است. حال، سعی می‎کنیم با رسم یک نمودار، همه‎ی نمونه‎های موجود را در سنجش صحت فرض خود شرکت دهیم. برای این کار، نمودار </w:t>
      </w:r>
      <w:r>
        <w:rPr>
          <w:rFonts w:hint="cs"/>
          <w:u w:val="single"/>
          <w:rtl/>
          <w:lang w:bidi="fa-IR"/>
        </w:rPr>
        <w:t>مجموع اندازه دو حاصل‎ضرب داخلی</w:t>
      </w:r>
      <w:r>
        <w:rPr>
          <w:rFonts w:hint="cs"/>
          <w:rtl/>
          <w:lang w:bidi="fa-IR"/>
        </w:rPr>
        <w:t xml:space="preserve"> (که در نمودار فوق بر حسب </w:t>
      </w:r>
      <w:r>
        <w:rPr>
          <w:lang w:bidi="fa-IR"/>
        </w:rPr>
        <w:t>n</w:t>
      </w:r>
      <w:r>
        <w:rPr>
          <w:rFonts w:hint="cs"/>
          <w:rtl/>
          <w:lang w:bidi="fa-IR"/>
        </w:rPr>
        <w:t xml:space="preserve"> رسم شده) را </w:t>
      </w:r>
      <w:r>
        <w:rPr>
          <w:rFonts w:hint="cs"/>
          <w:u w:val="single"/>
          <w:rtl/>
          <w:lang w:bidi="fa-IR"/>
        </w:rPr>
        <w:t xml:space="preserve">بر حسب </w:t>
      </w:r>
      <w:r w:rsidR="006F79CD">
        <w:rPr>
          <w:rFonts w:hint="cs"/>
          <w:u w:val="single"/>
          <w:rtl/>
          <w:lang w:bidi="fa-IR"/>
        </w:rPr>
        <w:t xml:space="preserve">درصد پاسخ صحیح نورون در روش </w:t>
      </w:r>
      <w:r w:rsidR="006F79CD">
        <w:rPr>
          <w:u w:val="single"/>
          <w:lang w:bidi="fa-IR"/>
        </w:rPr>
        <w:t>STA</w:t>
      </w:r>
      <w:r w:rsidR="006F79CD">
        <w:rPr>
          <w:rFonts w:hint="cs"/>
          <w:rtl/>
          <w:lang w:bidi="fa-IR"/>
        </w:rPr>
        <w:t xml:space="preserve"> رسم می‎کنیم. آن‎چه انتظار داریم ببینیم، (اگر فرضمان درست باشد) این است که نقاط حاصل از رسم این نمودار، تقریباً یک خط باشد، یعنی هرچقدر درصد پاسخ‎گویی </w:t>
      </w:r>
      <w:r w:rsidR="006F79CD">
        <w:rPr>
          <w:lang w:bidi="fa-IR"/>
        </w:rPr>
        <w:t>STA</w:t>
      </w:r>
      <w:r w:rsidR="006F79CD">
        <w:rPr>
          <w:rFonts w:hint="cs"/>
          <w:rtl/>
          <w:lang w:bidi="fa-IR"/>
        </w:rPr>
        <w:t xml:space="preserve"> بیشتر باشد، میزان انطباق </w:t>
      </w:r>
      <w:r w:rsidR="006F79CD">
        <w:rPr>
          <w:lang w:bidi="fa-IR"/>
        </w:rPr>
        <w:t>STA</w:t>
      </w:r>
      <w:r w:rsidR="006F79CD">
        <w:rPr>
          <w:rFonts w:hint="cs"/>
          <w:rtl/>
          <w:lang w:bidi="fa-IR"/>
        </w:rPr>
        <w:t xml:space="preserve"> با </w:t>
      </w:r>
      <w:r w:rsidR="006F79CD">
        <w:rPr>
          <w:lang w:bidi="fa-IR"/>
        </w:rPr>
        <w:t>STC</w:t>
      </w:r>
      <w:r w:rsidR="006F79CD">
        <w:rPr>
          <w:rFonts w:hint="cs"/>
          <w:rtl/>
          <w:lang w:bidi="fa-IR"/>
        </w:rPr>
        <w:t xml:space="preserve"> (اندازه حاصل‎ضرب داخلی </w:t>
      </w:r>
      <w:r w:rsidR="006F79CD">
        <w:rPr>
          <w:lang w:bidi="fa-IR"/>
        </w:rPr>
        <w:t>STA</w:t>
      </w:r>
      <w:r w:rsidR="006F79CD">
        <w:rPr>
          <w:rFonts w:hint="cs"/>
          <w:rtl/>
          <w:lang w:bidi="fa-IR"/>
        </w:rPr>
        <w:t xml:space="preserve"> با </w:t>
      </w:r>
      <w:r w:rsidR="006F79CD">
        <w:rPr>
          <w:lang w:bidi="fa-IR"/>
        </w:rPr>
        <w:t>v1</w:t>
      </w:r>
      <w:r w:rsidR="006F79CD">
        <w:rPr>
          <w:rFonts w:hint="cs"/>
          <w:rtl/>
          <w:lang w:bidi="fa-IR"/>
        </w:rPr>
        <w:t xml:space="preserve"> و </w:t>
      </w:r>
      <w:r w:rsidR="006F79CD">
        <w:rPr>
          <w:lang w:bidi="fa-IR"/>
        </w:rPr>
        <w:t>v2</w:t>
      </w:r>
      <w:r w:rsidR="006F79CD">
        <w:rPr>
          <w:rFonts w:hint="cs"/>
          <w:rtl/>
          <w:lang w:bidi="fa-IR"/>
        </w:rPr>
        <w:t>) نیز بیشتر است.</w:t>
      </w:r>
    </w:p>
    <w:p w:rsidR="006F79CD" w:rsidRDefault="006F79CD" w:rsidP="006F79CD">
      <w:pPr>
        <w:bidi/>
        <w:jc w:val="both"/>
        <w:rPr>
          <w:rFonts w:hint="cs"/>
          <w:rtl/>
          <w:lang w:bidi="fa-IR"/>
        </w:rPr>
      </w:pPr>
      <w:r>
        <w:rPr>
          <w:rFonts w:hint="cs"/>
          <w:rtl/>
          <w:lang w:bidi="fa-IR"/>
        </w:rPr>
        <w:lastRenderedPageBreak/>
        <w:t>این نمودار به صورت زیر است:</w:t>
      </w:r>
    </w:p>
    <w:p w:rsidR="006F79CD" w:rsidRPr="006F79CD" w:rsidRDefault="006F4802" w:rsidP="006F4802">
      <w:pPr>
        <w:bidi/>
        <w:jc w:val="center"/>
        <w:rPr>
          <w:rFonts w:hint="cs"/>
          <w:lang w:bidi="fa-IR"/>
        </w:rPr>
      </w:pPr>
      <w:r>
        <w:rPr>
          <w:noProof/>
        </w:rPr>
        <w:drawing>
          <wp:inline distT="0" distB="0" distL="0" distR="0" wp14:anchorId="0EB4577F" wp14:editId="44D8EFDA">
            <wp:extent cx="4504962" cy="354676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clrChange>
                        <a:clrFrom>
                          <a:srgbClr val="F0F0F0"/>
                        </a:clrFrom>
                        <a:clrTo>
                          <a:srgbClr val="F0F0F0">
                            <a:alpha val="0"/>
                          </a:srgbClr>
                        </a:clrTo>
                      </a:clrChange>
                    </a:blip>
                    <a:stretch>
                      <a:fillRect/>
                    </a:stretch>
                  </pic:blipFill>
                  <pic:spPr>
                    <a:xfrm>
                      <a:off x="0" y="0"/>
                      <a:ext cx="4526182" cy="3563470"/>
                    </a:xfrm>
                    <a:prstGeom prst="rect">
                      <a:avLst/>
                    </a:prstGeom>
                  </pic:spPr>
                </pic:pic>
              </a:graphicData>
            </a:graphic>
          </wp:inline>
        </w:drawing>
      </w:r>
    </w:p>
    <w:p w:rsidR="006F4802" w:rsidRDefault="006F4802" w:rsidP="006F4802">
      <w:pPr>
        <w:bidi/>
        <w:jc w:val="both"/>
        <w:rPr>
          <w:rFonts w:hint="cs"/>
          <w:rtl/>
          <w:lang w:bidi="fa-IR"/>
        </w:rPr>
      </w:pPr>
      <w:r>
        <w:rPr>
          <w:rFonts w:hint="cs"/>
          <w:rtl/>
          <w:lang w:bidi="fa-IR"/>
        </w:rPr>
        <w:t xml:space="preserve">یک نکته که در رسم این نمودار لحاظ شده، آن است که درصدهای به دست آمده در </w:t>
      </w:r>
      <w:r>
        <w:rPr>
          <w:lang w:bidi="fa-IR"/>
        </w:rPr>
        <w:t>STA</w:t>
      </w:r>
      <w:r>
        <w:rPr>
          <w:rFonts w:hint="cs"/>
          <w:rtl/>
          <w:lang w:bidi="fa-IR"/>
        </w:rPr>
        <w:t xml:space="preserve">، در واقع حول نقطه مرکزی </w:t>
      </w:r>
      <w:r>
        <w:rPr>
          <w:lang w:bidi="fa-IR"/>
        </w:rPr>
        <w:t>50%</w:t>
      </w:r>
      <w:r>
        <w:rPr>
          <w:rFonts w:hint="cs"/>
          <w:rtl/>
          <w:lang w:bidi="fa-IR"/>
        </w:rPr>
        <w:t xml:space="preserve"> پراکنده شده‎اند، چرا که </w:t>
      </w:r>
      <w:r>
        <w:rPr>
          <w:lang w:bidi="fa-IR"/>
        </w:rPr>
        <w:t>50%</w:t>
      </w:r>
      <w:r>
        <w:rPr>
          <w:rFonts w:hint="cs"/>
          <w:rtl/>
          <w:lang w:bidi="fa-IR"/>
        </w:rPr>
        <w:t xml:space="preserve"> به معنی آن است که پاسخ </w:t>
      </w:r>
      <w:r>
        <w:rPr>
          <w:lang w:bidi="fa-IR"/>
        </w:rPr>
        <w:t>STA</w:t>
      </w:r>
      <w:r>
        <w:rPr>
          <w:rFonts w:hint="cs"/>
          <w:rtl/>
          <w:lang w:bidi="fa-IR"/>
        </w:rPr>
        <w:t xml:space="preserve"> کاملاً بی ارزش است. بنابراین، </w:t>
      </w:r>
      <w:r>
        <w:rPr>
          <w:lang w:bidi="fa-IR"/>
        </w:rPr>
        <w:t>50%</w:t>
      </w:r>
      <w:r>
        <w:rPr>
          <w:rFonts w:hint="cs"/>
          <w:rtl/>
          <w:lang w:bidi="fa-IR"/>
        </w:rPr>
        <w:t xml:space="preserve"> را روی صفر </w:t>
      </w:r>
      <w:r>
        <w:rPr>
          <w:lang w:bidi="fa-IR"/>
        </w:rPr>
        <w:t>map</w:t>
      </w:r>
      <w:r>
        <w:rPr>
          <w:rFonts w:hint="cs"/>
          <w:rtl/>
          <w:lang w:bidi="fa-IR"/>
        </w:rPr>
        <w:t xml:space="preserve"> کرده‎ایم. (و به جای درصد، مقدار واقعی نسبت (که بین صفر تا 1 است) را استفاده کرده ایم، که طبق توضیحات داده شده، </w:t>
      </w:r>
      <w:r>
        <w:rPr>
          <w:lang w:bidi="fa-IR"/>
        </w:rPr>
        <w:t>0.5</w:t>
      </w:r>
      <w:r>
        <w:rPr>
          <w:rFonts w:hint="cs"/>
          <w:rtl/>
          <w:lang w:bidi="fa-IR"/>
        </w:rPr>
        <w:t xml:space="preserve"> روی صفر </w:t>
      </w:r>
      <w:r>
        <w:rPr>
          <w:lang w:bidi="fa-IR"/>
        </w:rPr>
        <w:t>map</w:t>
      </w:r>
      <w:r>
        <w:rPr>
          <w:rFonts w:hint="cs"/>
          <w:rtl/>
          <w:lang w:bidi="fa-IR"/>
        </w:rPr>
        <w:t xml:space="preserve"> شده است)</w:t>
      </w:r>
    </w:p>
    <w:p w:rsidR="00F273E9" w:rsidRDefault="006F4802" w:rsidP="006F4802">
      <w:pPr>
        <w:bidi/>
        <w:jc w:val="both"/>
        <w:rPr>
          <w:rFonts w:hint="cs"/>
          <w:rtl/>
          <w:lang w:bidi="fa-IR"/>
        </w:rPr>
      </w:pPr>
      <w:r>
        <w:rPr>
          <w:rFonts w:hint="cs"/>
          <w:rtl/>
          <w:lang w:bidi="fa-IR"/>
        </w:rPr>
        <w:t>نمودار فوق، فرض ما را تا حد خوبی تأیید می</w:t>
      </w:r>
      <w:r>
        <w:rPr>
          <w:lang w:bidi="fa-IR"/>
        </w:rPr>
        <w:t>‎</w:t>
      </w:r>
      <w:r>
        <w:rPr>
          <w:rFonts w:hint="cs"/>
          <w:rtl/>
          <w:lang w:bidi="fa-IR"/>
        </w:rPr>
        <w:t>کند. در واقع می‎توان نتیجه‎ی زیر را به عنوان نتیجه‎ی نهایی بررسی‎های انجام شده بیان کرد:</w:t>
      </w:r>
    </w:p>
    <w:p w:rsidR="006F4802" w:rsidRPr="006F4802" w:rsidRDefault="006F4802" w:rsidP="006F4802">
      <w:pPr>
        <w:bidi/>
        <w:jc w:val="both"/>
        <w:rPr>
          <w:rFonts w:hint="cs"/>
          <w:u w:val="single"/>
          <w:rtl/>
          <w:lang w:bidi="fa-IR"/>
        </w:rPr>
      </w:pPr>
      <w:r>
        <w:rPr>
          <w:rFonts w:hint="cs"/>
          <w:u w:val="single"/>
          <w:rtl/>
          <w:lang w:bidi="fa-IR"/>
        </w:rPr>
        <w:t xml:space="preserve">اگر پاسخ </w:t>
      </w:r>
      <w:r>
        <w:rPr>
          <w:u w:val="single"/>
          <w:lang w:bidi="fa-IR"/>
        </w:rPr>
        <w:t>STA</w:t>
      </w:r>
      <w:r>
        <w:rPr>
          <w:rFonts w:hint="cs"/>
          <w:u w:val="single"/>
          <w:rtl/>
          <w:lang w:bidi="fa-IR"/>
        </w:rPr>
        <w:t xml:space="preserve"> برای یک نورون مناسب باشد، شباهت پاسخ </w:t>
      </w:r>
      <w:r>
        <w:rPr>
          <w:u w:val="single"/>
          <w:lang w:bidi="fa-IR"/>
        </w:rPr>
        <w:t>STA</w:t>
      </w:r>
      <w:r>
        <w:rPr>
          <w:rFonts w:hint="cs"/>
          <w:u w:val="single"/>
          <w:rtl/>
          <w:lang w:bidi="fa-IR"/>
        </w:rPr>
        <w:t xml:space="preserve"> به پاسخ </w:t>
      </w:r>
      <w:r>
        <w:rPr>
          <w:u w:val="single"/>
          <w:lang w:bidi="fa-IR"/>
        </w:rPr>
        <w:t>STC</w:t>
      </w:r>
      <w:r>
        <w:rPr>
          <w:rFonts w:hint="cs"/>
          <w:u w:val="single"/>
          <w:rtl/>
          <w:lang w:bidi="fa-IR"/>
        </w:rPr>
        <w:t xml:space="preserve"> زیاد است و اگر چنین نباشد، این شباهت نیز زیاد نخواهد بود و </w:t>
      </w:r>
      <w:r>
        <w:rPr>
          <w:u w:val="single"/>
          <w:lang w:bidi="fa-IR"/>
        </w:rPr>
        <w:t>STA</w:t>
      </w:r>
      <w:r>
        <w:rPr>
          <w:rFonts w:hint="cs"/>
          <w:u w:val="single"/>
          <w:rtl/>
          <w:lang w:bidi="fa-IR"/>
        </w:rPr>
        <w:t xml:space="preserve"> و </w:t>
      </w:r>
      <w:r>
        <w:rPr>
          <w:u w:val="single"/>
          <w:lang w:bidi="fa-IR"/>
        </w:rPr>
        <w:t>STC</w:t>
      </w:r>
      <w:r>
        <w:rPr>
          <w:rFonts w:hint="cs"/>
          <w:u w:val="single"/>
          <w:rtl/>
          <w:lang w:bidi="fa-IR"/>
        </w:rPr>
        <w:t xml:space="preserve"> پاسخ‎هایی متفاوت خواهند داشت.</w:t>
      </w:r>
    </w:p>
    <w:p w:rsidR="00FD4FB1" w:rsidRDefault="00FD4FB1">
      <w:pPr>
        <w:rPr>
          <w:rtl/>
          <w:lang w:bidi="fa-IR"/>
        </w:rPr>
      </w:pPr>
      <w:r>
        <w:rPr>
          <w:rtl/>
          <w:lang w:bidi="fa-IR"/>
        </w:rPr>
        <w:br w:type="page"/>
      </w:r>
    </w:p>
    <w:p w:rsidR="00FD4FB1" w:rsidRDefault="00FD4FB1" w:rsidP="0092602F">
      <w:pPr>
        <w:pStyle w:val="Heading2"/>
        <w:bidi/>
        <w:jc w:val="both"/>
        <w:rPr>
          <w:sz w:val="24"/>
          <w:szCs w:val="24"/>
          <w:u w:val="none"/>
          <w:rtl/>
          <w:lang w:bidi="fa-IR"/>
        </w:rPr>
      </w:pPr>
      <w:r>
        <w:rPr>
          <w:rFonts w:hint="cs"/>
          <w:rtl/>
          <w:lang w:bidi="fa-IR"/>
        </w:rPr>
        <w:lastRenderedPageBreak/>
        <w:t xml:space="preserve">سؤال </w:t>
      </w:r>
      <w:r w:rsidR="0092602F">
        <w:rPr>
          <w:rFonts w:hint="cs"/>
          <w:rtl/>
          <w:lang w:bidi="fa-IR"/>
        </w:rPr>
        <w:t>چهارم</w:t>
      </w:r>
      <w:r>
        <w:rPr>
          <w:rFonts w:hint="cs"/>
          <w:rtl/>
          <w:lang w:bidi="fa-IR"/>
        </w:rPr>
        <w:t>)</w:t>
      </w:r>
      <w:r>
        <w:rPr>
          <w:rFonts w:hint="cs"/>
          <w:sz w:val="24"/>
          <w:szCs w:val="24"/>
          <w:u w:val="none"/>
          <w:rtl/>
          <w:lang w:bidi="fa-IR"/>
        </w:rPr>
        <w:t xml:space="preserve"> دیدیم که درصدهای محاسبه شده در روش </w:t>
      </w:r>
      <w:r>
        <w:rPr>
          <w:sz w:val="24"/>
          <w:szCs w:val="24"/>
          <w:u w:val="none"/>
          <w:lang w:bidi="fa-IR"/>
        </w:rPr>
        <w:t>STC</w:t>
      </w:r>
      <w:r>
        <w:rPr>
          <w:rFonts w:hint="cs"/>
          <w:sz w:val="24"/>
          <w:szCs w:val="24"/>
          <w:u w:val="none"/>
          <w:rtl/>
          <w:lang w:bidi="fa-IR"/>
        </w:rPr>
        <w:t>، تقریباً بی‎نتیجه بودند. آیا می‎توان با اضافه کردن چند بردار ویژه دیگر (</w:t>
      </w:r>
      <w:r>
        <w:rPr>
          <w:sz w:val="24"/>
          <w:szCs w:val="24"/>
          <w:u w:val="none"/>
          <w:lang w:bidi="fa-IR"/>
        </w:rPr>
        <w:t>v3, v4, …</w:t>
      </w:r>
      <w:r>
        <w:rPr>
          <w:rFonts w:hint="cs"/>
          <w:sz w:val="24"/>
          <w:szCs w:val="24"/>
          <w:u w:val="none"/>
          <w:rtl/>
          <w:lang w:bidi="fa-IR"/>
        </w:rPr>
        <w:t xml:space="preserve">)، به درصدهای بالاتری دست پیدا کرد؟ </w:t>
      </w:r>
    </w:p>
    <w:p w:rsidR="00F273E9" w:rsidRPr="00FD4FB1" w:rsidRDefault="00FD4FB1" w:rsidP="00FD4FB1">
      <w:pPr>
        <w:pStyle w:val="Heading2"/>
        <w:bidi/>
        <w:jc w:val="both"/>
        <w:rPr>
          <w:rFonts w:hint="cs"/>
          <w:b w:val="0"/>
          <w:bCs w:val="0"/>
          <w:sz w:val="24"/>
          <w:szCs w:val="24"/>
          <w:u w:val="none"/>
          <w:rtl/>
          <w:lang w:bidi="fa-IR"/>
        </w:rPr>
      </w:pPr>
      <w:r w:rsidRPr="00FD4FB1">
        <w:rPr>
          <w:rFonts w:hint="cs"/>
          <w:b w:val="0"/>
          <w:bCs w:val="0"/>
          <w:sz w:val="24"/>
          <w:szCs w:val="24"/>
          <w:u w:val="none"/>
          <w:rtl/>
          <w:lang w:bidi="fa-IR"/>
        </w:rPr>
        <w:t>حدس می‎زنیم که این کار کمی درصدها را بالاتر ببرد، اما در کل تأثیر چندانی نداشته باشد. ابتدایی</w:t>
      </w:r>
      <w:r w:rsidRPr="00FD4FB1">
        <w:rPr>
          <w:b w:val="0"/>
          <w:bCs w:val="0"/>
          <w:sz w:val="24"/>
          <w:szCs w:val="24"/>
          <w:u w:val="none"/>
          <w:lang w:bidi="fa-IR"/>
        </w:rPr>
        <w:t>‎</w:t>
      </w:r>
      <w:r w:rsidRPr="00FD4FB1">
        <w:rPr>
          <w:rFonts w:hint="cs"/>
          <w:b w:val="0"/>
          <w:bCs w:val="0"/>
          <w:sz w:val="24"/>
          <w:szCs w:val="24"/>
          <w:u w:val="none"/>
          <w:rtl/>
          <w:lang w:bidi="fa-IR"/>
        </w:rPr>
        <w:t xml:space="preserve">ترین علت برای این حدس آن است که شکل بردارهای </w:t>
      </w:r>
      <w:r w:rsidRPr="00FD4FB1">
        <w:rPr>
          <w:b w:val="0"/>
          <w:bCs w:val="0"/>
          <w:sz w:val="24"/>
          <w:szCs w:val="24"/>
          <w:u w:val="none"/>
          <w:lang w:bidi="fa-IR"/>
        </w:rPr>
        <w:t>v3</w:t>
      </w:r>
      <w:r w:rsidRPr="00FD4FB1">
        <w:rPr>
          <w:rFonts w:hint="cs"/>
          <w:b w:val="0"/>
          <w:bCs w:val="0"/>
          <w:sz w:val="24"/>
          <w:szCs w:val="24"/>
          <w:u w:val="none"/>
          <w:rtl/>
          <w:lang w:bidi="fa-IR"/>
        </w:rPr>
        <w:t xml:space="preserve"> که در قسمت چهارم رسم شده‎اند، عمدتاً بی‎معنی هستند و این یعنی احتمالاً اطلاعات بسیار ناچیزی در این بردارها نهفته است.</w:t>
      </w:r>
    </w:p>
    <w:p w:rsidR="005E3B8F" w:rsidRDefault="005E3B8F" w:rsidP="005E3B8F">
      <w:pPr>
        <w:bidi/>
        <w:jc w:val="both"/>
        <w:rPr>
          <w:rtl/>
          <w:lang w:bidi="fa-IR"/>
        </w:rPr>
      </w:pPr>
      <w:r>
        <w:rPr>
          <w:rFonts w:hint="cs"/>
          <w:rtl/>
          <w:lang w:bidi="fa-IR"/>
        </w:rPr>
        <w:t xml:space="preserve">برای این کار، به عنوان نمونه، 10 نورون را انتخاب کردیم و درصد به دست آمده برای آن‎ها را برای تصویر روی ۱ بردار ویژه تا ۶ بردار ویژه محاسبه کردیم. این بار، برای آن که بتوانیم درصد را برای تعداد زیاد بردارهای ویژه محاسبه کنیم، از دستور </w:t>
      </w:r>
      <w:r>
        <w:rPr>
          <w:lang w:bidi="fa-IR"/>
        </w:rPr>
        <w:t>mvnpdf</w:t>
      </w:r>
      <w:r>
        <w:rPr>
          <w:rFonts w:hint="cs"/>
          <w:rtl/>
          <w:lang w:bidi="fa-IR"/>
        </w:rPr>
        <w:t xml:space="preserve"> استفاده کردیم. نتایج را در جدول زیر می‎بینید.</w:t>
      </w:r>
    </w:p>
    <w:p w:rsidR="005E3B8F" w:rsidRDefault="005E3B8F" w:rsidP="005E3B8F">
      <w:pPr>
        <w:bidi/>
        <w:jc w:val="both"/>
        <w:rPr>
          <w:rtl/>
          <w:lang w:bidi="fa-IR"/>
        </w:rPr>
      </w:pPr>
      <w:r>
        <w:rPr>
          <w:noProof/>
        </w:rPr>
        <w:drawing>
          <wp:inline distT="0" distB="0" distL="0" distR="0" wp14:anchorId="6B9B7B16" wp14:editId="07780EDF">
            <wp:extent cx="6645910" cy="13716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1371600"/>
                    </a:xfrm>
                    <a:prstGeom prst="rect">
                      <a:avLst/>
                    </a:prstGeom>
                  </pic:spPr>
                </pic:pic>
              </a:graphicData>
            </a:graphic>
          </wp:inline>
        </w:drawing>
      </w:r>
    </w:p>
    <w:p w:rsidR="005E3B8F" w:rsidRDefault="005E3B8F" w:rsidP="005E3B8F">
      <w:pPr>
        <w:bidi/>
        <w:jc w:val="both"/>
        <w:rPr>
          <w:rFonts w:hint="cs"/>
          <w:rtl/>
          <w:lang w:bidi="fa-IR"/>
        </w:rPr>
      </w:pPr>
      <w:r>
        <w:rPr>
          <w:rFonts w:hint="cs"/>
          <w:rtl/>
          <w:lang w:bidi="fa-IR"/>
        </w:rPr>
        <w:t>این نتایج از جهات مختلفی عجیب هستند، که مهم‎ترین آن، صعودی نبودن ترتیب درصد‎های بدست آمده است. یعنی در بعضی موارد، افزایش تعداد بردارهای ویژه نتیجه عکس داشته‎اند. برای بررسی این ایراد، ابتدا کد متلب را چندین بار بررسی کردیم ولی ایرادی پیدا نکردیم و لذا، نتایج را همان‎گونه که به دست آمده‎اند گزارش می‎کنیم.</w:t>
      </w:r>
    </w:p>
    <w:p w:rsidR="00923305" w:rsidRDefault="005E3B8F" w:rsidP="005E3B8F">
      <w:pPr>
        <w:bidi/>
        <w:jc w:val="both"/>
        <w:rPr>
          <w:rtl/>
          <w:lang w:bidi="fa-IR"/>
        </w:rPr>
      </w:pPr>
      <w:r>
        <w:rPr>
          <w:rFonts w:hint="cs"/>
          <w:rtl/>
          <w:lang w:bidi="fa-IR"/>
        </w:rPr>
        <w:t xml:space="preserve">البته یک نکته‎ی قابل تأمل آن است که ما پیش‎تر هم به مورد مشابهی برخورد کرده بودیم و آن، بیشتر بودن درصدهای حاصل از </w:t>
      </w:r>
      <w:r>
        <w:rPr>
          <w:lang w:bidi="fa-IR"/>
        </w:rPr>
        <w:t>STA</w:t>
      </w:r>
      <w:r>
        <w:rPr>
          <w:rFonts w:hint="cs"/>
          <w:rtl/>
          <w:lang w:bidi="fa-IR"/>
        </w:rPr>
        <w:t xml:space="preserve"> در مقایسه با </w:t>
      </w:r>
      <w:r>
        <w:rPr>
          <w:lang w:bidi="fa-IR"/>
        </w:rPr>
        <w:t>STC</w:t>
      </w:r>
      <w:r>
        <w:rPr>
          <w:rFonts w:hint="cs"/>
          <w:rtl/>
          <w:lang w:bidi="fa-IR"/>
        </w:rPr>
        <w:t xml:space="preserve"> بود که به نوعی، از جنس همین مسأله است، چرا که در </w:t>
      </w:r>
      <w:r>
        <w:rPr>
          <w:lang w:bidi="fa-IR"/>
        </w:rPr>
        <w:t>STA</w:t>
      </w:r>
      <w:r>
        <w:rPr>
          <w:rFonts w:hint="cs"/>
          <w:rtl/>
          <w:lang w:bidi="fa-IR"/>
        </w:rPr>
        <w:t xml:space="preserve">، صرفاً یک راستا در فضا را در نظر گرفته‎ایم، و در </w:t>
      </w:r>
      <w:r>
        <w:rPr>
          <w:lang w:bidi="fa-IR"/>
        </w:rPr>
        <w:t>STC</w:t>
      </w:r>
      <w:r>
        <w:rPr>
          <w:rFonts w:hint="cs"/>
          <w:rtl/>
          <w:lang w:bidi="fa-IR"/>
        </w:rPr>
        <w:t xml:space="preserve"> چندین راستا (که ادعا می‎کنیم این چند راستا، بهترین راستا‎های موجود هستند)</w:t>
      </w:r>
    </w:p>
    <w:p w:rsidR="00923305" w:rsidRDefault="00923305">
      <w:pPr>
        <w:rPr>
          <w:rtl/>
          <w:lang w:bidi="fa-IR"/>
        </w:rPr>
      </w:pPr>
      <w:r>
        <w:rPr>
          <w:rtl/>
          <w:lang w:bidi="fa-IR"/>
        </w:rPr>
        <w:br w:type="page"/>
      </w:r>
    </w:p>
    <w:p w:rsidR="005E3B8F" w:rsidRDefault="00923305" w:rsidP="0092602F">
      <w:pPr>
        <w:pStyle w:val="Heading2"/>
        <w:bidi/>
        <w:jc w:val="both"/>
        <w:rPr>
          <w:sz w:val="24"/>
          <w:szCs w:val="24"/>
          <w:u w:val="none"/>
          <w:rtl/>
          <w:lang w:bidi="fa-IR"/>
        </w:rPr>
      </w:pPr>
      <w:r>
        <w:rPr>
          <w:rFonts w:hint="cs"/>
          <w:rtl/>
          <w:lang w:bidi="fa-IR"/>
        </w:rPr>
        <w:lastRenderedPageBreak/>
        <w:t xml:space="preserve">سؤال </w:t>
      </w:r>
      <w:r w:rsidR="0092602F">
        <w:rPr>
          <w:rFonts w:hint="cs"/>
          <w:rtl/>
          <w:lang w:bidi="fa-IR"/>
        </w:rPr>
        <w:t>پنجم</w:t>
      </w:r>
      <w:r>
        <w:rPr>
          <w:rFonts w:hint="cs"/>
          <w:rtl/>
          <w:lang w:bidi="fa-IR"/>
        </w:rPr>
        <w:t xml:space="preserve">) </w:t>
      </w:r>
      <w:r w:rsidR="00F04623">
        <w:rPr>
          <w:rFonts w:hint="cs"/>
          <w:sz w:val="24"/>
          <w:szCs w:val="24"/>
          <w:u w:val="none"/>
          <w:rtl/>
          <w:lang w:bidi="fa-IR"/>
        </w:rPr>
        <w:t xml:space="preserve">آیا می‎توان نتایج تحلیل‎های انجام شده را با استفاده از </w:t>
      </w:r>
      <w:r w:rsidR="00F04623" w:rsidRPr="00F04623">
        <w:rPr>
          <w:rFonts w:hint="cs"/>
          <w:sz w:val="24"/>
          <w:szCs w:val="24"/>
          <w:rtl/>
          <w:lang w:bidi="fa-IR"/>
        </w:rPr>
        <w:t>حذف اسپایک‎های پرت</w:t>
      </w:r>
      <w:r w:rsidR="00F04623">
        <w:rPr>
          <w:rFonts w:hint="cs"/>
          <w:sz w:val="24"/>
          <w:szCs w:val="24"/>
          <w:u w:val="none"/>
          <w:rtl/>
          <w:lang w:bidi="fa-IR"/>
        </w:rPr>
        <w:t xml:space="preserve"> بهبود بخشید؟</w:t>
      </w:r>
    </w:p>
    <w:p w:rsidR="00063135" w:rsidRDefault="00F04623" w:rsidP="00063135">
      <w:pPr>
        <w:bidi/>
        <w:jc w:val="both"/>
        <w:rPr>
          <w:rtl/>
          <w:lang w:bidi="fa-IR"/>
        </w:rPr>
      </w:pPr>
      <w:r>
        <w:rPr>
          <w:rFonts w:hint="cs"/>
          <w:rtl/>
          <w:lang w:bidi="fa-IR"/>
        </w:rPr>
        <w:t>در این بخش، می‎خواهیم به این نکته توجه کنیم که در دو تحلیل انجام شده، تمامی اسپایک‎هایی که رخ داده‎اند را به طور مساوی ارزش‎گذاری کرده‎ایم و با توجه به آن، دست به محاسبه زده‎ایم. در این بخش می‎خواهیم بررسی کنیم که شاید برخی از اسپایک</w:t>
      </w:r>
      <w:r>
        <w:rPr>
          <w:lang w:bidi="fa-IR"/>
        </w:rPr>
        <w:t>‎</w:t>
      </w:r>
      <w:r>
        <w:rPr>
          <w:rFonts w:hint="cs"/>
          <w:rtl/>
          <w:lang w:bidi="fa-IR"/>
        </w:rPr>
        <w:t xml:space="preserve">ها به صورت تصادفی اتفاق افتاده باشند و شاید با </w:t>
      </w:r>
      <w:r w:rsidRPr="00F04623">
        <w:rPr>
          <w:rFonts w:hint="cs"/>
          <w:u w:val="single"/>
          <w:rtl/>
          <w:lang w:bidi="fa-IR"/>
        </w:rPr>
        <w:t xml:space="preserve">حذف </w:t>
      </w:r>
      <w:r>
        <w:rPr>
          <w:rFonts w:hint="cs"/>
          <w:rtl/>
          <w:lang w:bidi="fa-IR"/>
        </w:rPr>
        <w:t xml:space="preserve">آن‎ها، بتوانیم نتیجه‎ی بهتری بگیریم. </w:t>
      </w:r>
    </w:p>
    <w:p w:rsidR="00F04623" w:rsidRPr="00F04623" w:rsidRDefault="00F04623" w:rsidP="00063135">
      <w:pPr>
        <w:bidi/>
        <w:jc w:val="both"/>
        <w:rPr>
          <w:rFonts w:hint="cs"/>
          <w:b/>
          <w:bCs/>
          <w:i/>
          <w:iCs/>
          <w:rtl/>
          <w:lang w:bidi="fa-IR"/>
        </w:rPr>
      </w:pPr>
      <w:r w:rsidRPr="00F04623">
        <w:rPr>
          <w:rFonts w:hint="cs"/>
          <w:b/>
          <w:bCs/>
          <w:rtl/>
          <w:lang w:bidi="fa-IR"/>
        </w:rPr>
        <w:t xml:space="preserve">برای انجام این کار، ادعا می‎کنیم که اسپایک‎هایی که با اسپایک قبلی و بعدی خود، بیش از فاصله زمانی </w:t>
      </w:r>
      <w:r w:rsidRPr="00F04623">
        <w:rPr>
          <w:b/>
          <w:bCs/>
          <w:lang w:bidi="fa-IR"/>
        </w:rPr>
        <w:t>T</w:t>
      </w:r>
      <w:r w:rsidRPr="00F04623">
        <w:rPr>
          <w:rFonts w:hint="cs"/>
          <w:b/>
          <w:bCs/>
          <w:rtl/>
          <w:lang w:bidi="fa-IR"/>
        </w:rPr>
        <w:t xml:space="preserve"> فاصله دارند، اسپایک‎های تصادفی بوده‎اند و ارزش محاسباتی ندارند.</w:t>
      </w:r>
    </w:p>
    <w:p w:rsidR="00F273E9" w:rsidRDefault="00F04623" w:rsidP="00D01897">
      <w:pPr>
        <w:bidi/>
        <w:jc w:val="both"/>
        <w:rPr>
          <w:lang w:bidi="fa-IR"/>
        </w:rPr>
      </w:pPr>
      <w:r>
        <w:rPr>
          <w:rFonts w:hint="cs"/>
          <w:rtl/>
          <w:lang w:bidi="fa-IR"/>
        </w:rPr>
        <w:t xml:space="preserve">ابتدا برای چند نمونه از نورون‎ها، </w:t>
      </w:r>
      <w:r w:rsidRPr="00F04623">
        <w:rPr>
          <w:rFonts w:hint="cs"/>
          <w:b/>
          <w:bCs/>
          <w:rtl/>
          <w:lang w:bidi="fa-IR"/>
        </w:rPr>
        <w:t>توزیع فاصله زمانی دو اسپایک متوالی</w:t>
      </w:r>
      <w:r>
        <w:rPr>
          <w:rFonts w:hint="cs"/>
          <w:rtl/>
          <w:lang w:bidi="fa-IR"/>
        </w:rPr>
        <w:t xml:space="preserve"> را </w:t>
      </w:r>
      <w:r w:rsidR="00D01897">
        <w:rPr>
          <w:rFonts w:hint="cs"/>
          <w:rtl/>
          <w:lang w:bidi="fa-IR"/>
        </w:rPr>
        <w:t xml:space="preserve">در کنار </w:t>
      </w:r>
      <w:r w:rsidR="00D01897">
        <w:rPr>
          <w:lang w:bidi="fa-IR"/>
        </w:rPr>
        <w:t>receptive field</w:t>
      </w:r>
      <w:r w:rsidR="00D01897">
        <w:rPr>
          <w:rFonts w:hint="cs"/>
          <w:rtl/>
          <w:lang w:bidi="fa-IR"/>
        </w:rPr>
        <w:t xml:space="preserve"> حاصل اولیه (که در قسمت سوم محاسبه شد) و </w:t>
      </w:r>
      <w:r w:rsidR="00D01897">
        <w:rPr>
          <w:lang w:bidi="fa-IR"/>
        </w:rPr>
        <w:t>receptive field</w:t>
      </w:r>
      <w:r w:rsidR="00D01897">
        <w:rPr>
          <w:rFonts w:hint="cs"/>
          <w:rtl/>
          <w:lang w:bidi="fa-IR"/>
        </w:rPr>
        <w:t xml:space="preserve"> جدید رسم می‎کنیم:</w:t>
      </w:r>
    </w:p>
    <w:p w:rsidR="00FB7C63" w:rsidRDefault="00FB7C63" w:rsidP="00FB7C63">
      <w:pPr>
        <w:bidi/>
        <w:jc w:val="both"/>
        <w:rPr>
          <w:lang w:bidi="fa-IR"/>
        </w:rPr>
      </w:pPr>
      <w:r>
        <w:rPr>
          <w:noProof/>
        </w:rPr>
        <w:drawing>
          <wp:anchor distT="0" distB="0" distL="114300" distR="114300" simplePos="0" relativeHeight="251676672" behindDoc="0" locked="0" layoutInCell="1" allowOverlap="1" wp14:anchorId="24969079" wp14:editId="3F31407B">
            <wp:simplePos x="0" y="0"/>
            <wp:positionH relativeFrom="margin">
              <wp:posOffset>34290</wp:posOffset>
            </wp:positionH>
            <wp:positionV relativeFrom="paragraph">
              <wp:posOffset>55880</wp:posOffset>
            </wp:positionV>
            <wp:extent cx="3589655" cy="2784475"/>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3589655" cy="2784475"/>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r>
        <w:rPr>
          <w:noProof/>
        </w:rPr>
        <w:drawing>
          <wp:anchor distT="0" distB="0" distL="114300" distR="114300" simplePos="0" relativeHeight="251682816" behindDoc="0" locked="0" layoutInCell="1" allowOverlap="1" wp14:anchorId="5F83964F" wp14:editId="562A368E">
            <wp:simplePos x="0" y="0"/>
            <wp:positionH relativeFrom="column">
              <wp:posOffset>3996690</wp:posOffset>
            </wp:positionH>
            <wp:positionV relativeFrom="paragraph">
              <wp:posOffset>173701</wp:posOffset>
            </wp:positionV>
            <wp:extent cx="2573020" cy="1496060"/>
            <wp:effectExtent l="0" t="0" r="0" b="889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2573020" cy="1496060"/>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r>
        <w:rPr>
          <w:noProof/>
        </w:rPr>
        <w:drawing>
          <wp:anchor distT="0" distB="0" distL="114300" distR="114300" simplePos="0" relativeHeight="251678720" behindDoc="0" locked="0" layoutInCell="1" allowOverlap="1" wp14:anchorId="21526740" wp14:editId="714FC1A3">
            <wp:simplePos x="0" y="0"/>
            <wp:positionH relativeFrom="margin">
              <wp:align>left</wp:align>
            </wp:positionH>
            <wp:positionV relativeFrom="paragraph">
              <wp:posOffset>51435</wp:posOffset>
            </wp:positionV>
            <wp:extent cx="3641090" cy="2908300"/>
            <wp:effectExtent l="0" t="0" r="0" b="635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3641090" cy="2908300"/>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r>
        <w:rPr>
          <w:noProof/>
        </w:rPr>
        <w:drawing>
          <wp:anchor distT="0" distB="0" distL="114300" distR="114300" simplePos="0" relativeHeight="251684864" behindDoc="0" locked="0" layoutInCell="1" allowOverlap="1" wp14:anchorId="5F6BC858" wp14:editId="44F1AF1C">
            <wp:simplePos x="0" y="0"/>
            <wp:positionH relativeFrom="margin">
              <wp:align>right</wp:align>
            </wp:positionH>
            <wp:positionV relativeFrom="paragraph">
              <wp:posOffset>4156</wp:posOffset>
            </wp:positionV>
            <wp:extent cx="2688778" cy="1565563"/>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2688778" cy="1565563"/>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r>
        <w:rPr>
          <w:noProof/>
        </w:rPr>
        <w:lastRenderedPageBreak/>
        <w:drawing>
          <wp:anchor distT="0" distB="0" distL="114300" distR="114300" simplePos="0" relativeHeight="251672576" behindDoc="0" locked="0" layoutInCell="1" allowOverlap="1" wp14:anchorId="418DDD95" wp14:editId="7A7A6F52">
            <wp:simplePos x="0" y="0"/>
            <wp:positionH relativeFrom="margin">
              <wp:align>left</wp:align>
            </wp:positionH>
            <wp:positionV relativeFrom="paragraph">
              <wp:posOffset>139931</wp:posOffset>
            </wp:positionV>
            <wp:extent cx="3730680" cy="29718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3730680" cy="2971800"/>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r>
        <w:rPr>
          <w:noProof/>
        </w:rPr>
        <w:drawing>
          <wp:anchor distT="0" distB="0" distL="114300" distR="114300" simplePos="0" relativeHeight="251686912" behindDoc="0" locked="0" layoutInCell="1" allowOverlap="1" wp14:anchorId="458359C3" wp14:editId="5B176787">
            <wp:simplePos x="0" y="0"/>
            <wp:positionH relativeFrom="column">
              <wp:posOffset>3989994</wp:posOffset>
            </wp:positionH>
            <wp:positionV relativeFrom="paragraph">
              <wp:posOffset>5310</wp:posOffset>
            </wp:positionV>
            <wp:extent cx="2621566" cy="1468582"/>
            <wp:effectExtent l="0" t="0" r="762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2621566" cy="1468582"/>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r>
        <w:rPr>
          <w:noProof/>
        </w:rPr>
        <w:drawing>
          <wp:anchor distT="0" distB="0" distL="114300" distR="114300" simplePos="0" relativeHeight="251671552" behindDoc="0" locked="0" layoutInCell="1" allowOverlap="1" wp14:anchorId="77136028" wp14:editId="3D5CDF1C">
            <wp:simplePos x="0" y="0"/>
            <wp:positionH relativeFrom="margin">
              <wp:posOffset>0</wp:posOffset>
            </wp:positionH>
            <wp:positionV relativeFrom="paragraph">
              <wp:posOffset>101542</wp:posOffset>
            </wp:positionV>
            <wp:extent cx="3710305" cy="2931160"/>
            <wp:effectExtent l="0" t="0" r="4445" b="254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3710305" cy="2931160"/>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p>
    <w:p w:rsidR="00FB7C63" w:rsidRDefault="00981904" w:rsidP="00FB7C63">
      <w:pPr>
        <w:bidi/>
        <w:jc w:val="both"/>
        <w:rPr>
          <w:lang w:bidi="fa-IR"/>
        </w:rPr>
      </w:pPr>
      <w:r>
        <w:rPr>
          <w:noProof/>
        </w:rPr>
        <w:drawing>
          <wp:anchor distT="0" distB="0" distL="114300" distR="114300" simplePos="0" relativeHeight="251687936" behindDoc="0" locked="0" layoutInCell="1" allowOverlap="1" wp14:anchorId="4CA92D9D" wp14:editId="1147AB57">
            <wp:simplePos x="0" y="0"/>
            <wp:positionH relativeFrom="column">
              <wp:posOffset>3864957</wp:posOffset>
            </wp:positionH>
            <wp:positionV relativeFrom="paragraph">
              <wp:posOffset>13104</wp:posOffset>
            </wp:positionV>
            <wp:extent cx="2691685" cy="152400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2691685" cy="1524000"/>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r>
        <w:rPr>
          <w:noProof/>
        </w:rPr>
        <w:drawing>
          <wp:anchor distT="0" distB="0" distL="114300" distR="114300" simplePos="0" relativeHeight="251670528" behindDoc="0" locked="0" layoutInCell="1" allowOverlap="1" wp14:anchorId="10CEDF9C" wp14:editId="6B6526E1">
            <wp:simplePos x="0" y="0"/>
            <wp:positionH relativeFrom="column">
              <wp:posOffset>24361</wp:posOffset>
            </wp:positionH>
            <wp:positionV relativeFrom="paragraph">
              <wp:posOffset>252730</wp:posOffset>
            </wp:positionV>
            <wp:extent cx="3718560" cy="2945130"/>
            <wp:effectExtent l="0" t="0" r="0" b="762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3718560" cy="2945130"/>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r>
        <w:rPr>
          <w:noProof/>
        </w:rPr>
        <w:drawing>
          <wp:anchor distT="0" distB="0" distL="114300" distR="114300" simplePos="0" relativeHeight="251680768" behindDoc="0" locked="0" layoutInCell="1" allowOverlap="1" wp14:anchorId="7ACF32C3" wp14:editId="79DB5999">
            <wp:simplePos x="0" y="0"/>
            <wp:positionH relativeFrom="column">
              <wp:posOffset>3894050</wp:posOffset>
            </wp:positionH>
            <wp:positionV relativeFrom="paragraph">
              <wp:posOffset>193964</wp:posOffset>
            </wp:positionV>
            <wp:extent cx="2639060" cy="1576070"/>
            <wp:effectExtent l="0" t="0" r="889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2639060" cy="1576070"/>
                    </a:xfrm>
                    <a:prstGeom prst="rect">
                      <a:avLst/>
                    </a:prstGeom>
                  </pic:spPr>
                </pic:pic>
              </a:graphicData>
            </a:graphic>
            <wp14:sizeRelH relativeFrom="page">
              <wp14:pctWidth>0</wp14:pctWidth>
            </wp14:sizeRelH>
            <wp14:sizeRelV relativeFrom="page">
              <wp14:pctHeight>0</wp14:pctHeight>
            </wp14:sizeRelV>
          </wp:anchor>
        </w:drawing>
      </w: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rFonts w:hint="cs"/>
          <w:rtl/>
          <w:lang w:bidi="fa-IR"/>
        </w:rPr>
      </w:pPr>
    </w:p>
    <w:p w:rsidR="0043488E" w:rsidRDefault="00FB7C63" w:rsidP="00FB7C63">
      <w:pPr>
        <w:bidi/>
        <w:jc w:val="both"/>
        <w:rPr>
          <w:lang w:bidi="fa-IR"/>
        </w:rPr>
      </w:pPr>
      <w:r>
        <w:rPr>
          <w:noProof/>
        </w:rPr>
        <w:lastRenderedPageBreak/>
        <w:drawing>
          <wp:anchor distT="0" distB="0" distL="114300" distR="114300" simplePos="0" relativeHeight="251668480" behindDoc="0" locked="0" layoutInCell="1" allowOverlap="1" wp14:anchorId="6F093F09" wp14:editId="50C4313B">
            <wp:simplePos x="0" y="0"/>
            <wp:positionH relativeFrom="margin">
              <wp:align>left</wp:align>
            </wp:positionH>
            <wp:positionV relativeFrom="paragraph">
              <wp:posOffset>203835</wp:posOffset>
            </wp:positionV>
            <wp:extent cx="3782060" cy="3002915"/>
            <wp:effectExtent l="0" t="0" r="8890" b="698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3782060" cy="3002915"/>
                    </a:xfrm>
                    <a:prstGeom prst="rect">
                      <a:avLst/>
                    </a:prstGeom>
                  </pic:spPr>
                </pic:pic>
              </a:graphicData>
            </a:graphic>
            <wp14:sizeRelH relativeFrom="page">
              <wp14:pctWidth>0</wp14:pctWidth>
            </wp14:sizeRelH>
            <wp14:sizeRelV relativeFrom="page">
              <wp14:pctHeight>0</wp14:pctHeight>
            </wp14:sizeRelV>
          </wp:anchor>
        </w:drawing>
      </w:r>
    </w:p>
    <w:p w:rsidR="0043488E" w:rsidRDefault="0043488E" w:rsidP="0043488E">
      <w:pPr>
        <w:bidi/>
        <w:jc w:val="both"/>
        <w:rPr>
          <w:lang w:bidi="fa-IR"/>
        </w:rPr>
      </w:pPr>
    </w:p>
    <w:p w:rsidR="002E2FFA" w:rsidRDefault="002E2FFA" w:rsidP="002E2FFA">
      <w:pPr>
        <w:bidi/>
        <w:jc w:val="both"/>
        <w:rPr>
          <w:lang w:bidi="fa-IR"/>
        </w:rPr>
      </w:pPr>
    </w:p>
    <w:p w:rsidR="002E2FFA" w:rsidRDefault="00FB7C63" w:rsidP="002E2FFA">
      <w:pPr>
        <w:bidi/>
        <w:jc w:val="both"/>
        <w:rPr>
          <w:lang w:bidi="fa-IR"/>
        </w:rPr>
      </w:pPr>
      <w:r>
        <w:rPr>
          <w:noProof/>
        </w:rPr>
        <w:drawing>
          <wp:anchor distT="0" distB="0" distL="114300" distR="114300" simplePos="0" relativeHeight="251669504" behindDoc="0" locked="0" layoutInCell="1" allowOverlap="1" wp14:anchorId="42479B3C" wp14:editId="501B1374">
            <wp:simplePos x="0" y="0"/>
            <wp:positionH relativeFrom="margin">
              <wp:align>right</wp:align>
            </wp:positionH>
            <wp:positionV relativeFrom="paragraph">
              <wp:posOffset>289098</wp:posOffset>
            </wp:positionV>
            <wp:extent cx="2756535" cy="1601470"/>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2756535" cy="1601470"/>
                    </a:xfrm>
                    <a:prstGeom prst="rect">
                      <a:avLst/>
                    </a:prstGeom>
                  </pic:spPr>
                </pic:pic>
              </a:graphicData>
            </a:graphic>
            <wp14:sizeRelH relativeFrom="page">
              <wp14:pctWidth>0</wp14:pctWidth>
            </wp14:sizeRelH>
            <wp14:sizeRelV relativeFrom="page">
              <wp14:pctHeight>0</wp14:pctHeight>
            </wp14:sizeRelV>
          </wp:anchor>
        </w:drawing>
      </w:r>
    </w:p>
    <w:p w:rsidR="002E2FFA" w:rsidRDefault="002E2FFA" w:rsidP="002E2FFA">
      <w:pPr>
        <w:bidi/>
        <w:jc w:val="both"/>
        <w:rPr>
          <w:lang w:bidi="fa-IR"/>
        </w:rPr>
      </w:pPr>
    </w:p>
    <w:p w:rsidR="002E2FFA" w:rsidRDefault="002E2FFA" w:rsidP="002E2FFA">
      <w:pPr>
        <w:bidi/>
        <w:jc w:val="both"/>
        <w:rPr>
          <w:lang w:bidi="fa-IR"/>
        </w:rPr>
      </w:pPr>
    </w:p>
    <w:p w:rsidR="002E2FFA" w:rsidRDefault="002E2FFA" w:rsidP="002E2FFA">
      <w:pPr>
        <w:bidi/>
        <w:jc w:val="both"/>
        <w:rPr>
          <w:rtl/>
          <w:lang w:bidi="fa-IR"/>
        </w:rPr>
      </w:pPr>
    </w:p>
    <w:p w:rsidR="007F554C" w:rsidRPr="0026504E" w:rsidRDefault="007F554C" w:rsidP="0026504E">
      <w:pPr>
        <w:bidi/>
        <w:jc w:val="both"/>
        <w:rPr>
          <w:i/>
          <w:iCs/>
          <w:lang w:bidi="fa-IR"/>
        </w:rPr>
      </w:pPr>
      <w:r>
        <w:rPr>
          <w:rFonts w:hint="cs"/>
          <w:rtl/>
          <w:lang w:bidi="fa-IR"/>
        </w:rPr>
        <w:t xml:space="preserve">یک نکته در مورد نمودارهای اختلاف زمانی اسپایک‎های متوالی، آن است که با توجه به شکل توزیع آن‎ها، یک توزیع </w:t>
      </w:r>
      <w:r w:rsidR="0026504E">
        <w:rPr>
          <w:rFonts w:hint="cs"/>
          <w:rtl/>
          <w:lang w:bidi="fa-IR"/>
        </w:rPr>
        <w:t>نمایی</w:t>
      </w:r>
      <w:r>
        <w:rPr>
          <w:rFonts w:hint="cs"/>
          <w:rtl/>
          <w:lang w:bidi="fa-IR"/>
        </w:rPr>
        <w:t xml:space="preserve"> بر روی هر کدام فیت کرده‎ایم که نمودارهای قرمزرنگ، نشانگر این توزیع‎ها هستند.</w:t>
      </w:r>
      <w:r w:rsidR="0026504E">
        <w:rPr>
          <w:rFonts w:hint="cs"/>
          <w:rtl/>
          <w:lang w:bidi="fa-IR"/>
        </w:rPr>
        <w:t xml:space="preserve"> (فیت شدن توزیع نمایی روی اختلاف زمانی اسپایک‎ها و خواص این توزیع -بی‎حافظگی- نیز جالب توجه است که در حال حاضر موضوع بحث نیست)</w:t>
      </w:r>
    </w:p>
    <w:p w:rsidR="007F554C" w:rsidRDefault="007F554C" w:rsidP="007F554C">
      <w:pPr>
        <w:bidi/>
        <w:jc w:val="both"/>
        <w:rPr>
          <w:rFonts w:hint="cs"/>
          <w:rtl/>
          <w:lang w:bidi="fa-IR"/>
        </w:rPr>
      </w:pPr>
      <w:r>
        <w:rPr>
          <w:rFonts w:hint="cs"/>
          <w:rtl/>
          <w:lang w:bidi="fa-IR"/>
        </w:rPr>
        <w:t>6 نورون بررسی شده که در نمودارها و شکل‎های فوق، مورد بررسی قرار دادیم، مشاهداتی به ما می‎دهند که می‎تواند پایه‎ای برای بررسی‎های بعدی باشد.</w:t>
      </w:r>
    </w:p>
    <w:p w:rsidR="007F554C" w:rsidRDefault="007F554C" w:rsidP="007F554C">
      <w:pPr>
        <w:bidi/>
        <w:jc w:val="both"/>
        <w:rPr>
          <w:rtl/>
          <w:lang w:bidi="fa-IR"/>
        </w:rPr>
      </w:pPr>
      <w:r>
        <w:rPr>
          <w:rFonts w:hint="cs"/>
          <w:rtl/>
          <w:lang w:bidi="fa-IR"/>
        </w:rPr>
        <w:t xml:space="preserve">طبق این 6 مشاهده، به نظر می‎رسد که هرگاه </w:t>
      </w:r>
      <w:r>
        <w:rPr>
          <w:lang w:bidi="fa-IR"/>
        </w:rPr>
        <w:t>STA</w:t>
      </w:r>
      <w:r>
        <w:rPr>
          <w:rFonts w:hint="cs"/>
          <w:rtl/>
          <w:lang w:bidi="fa-IR"/>
        </w:rPr>
        <w:t xml:space="preserve"> پاسخ نسبتاً معنی‎داری دارد، حذف اسپایک‎های تصادفی موجب بهتر شدن کیفیت </w:t>
      </w:r>
      <w:r>
        <w:rPr>
          <w:lang w:bidi="fa-IR"/>
        </w:rPr>
        <w:t>STA</w:t>
      </w:r>
      <w:r>
        <w:rPr>
          <w:rFonts w:hint="cs"/>
          <w:rtl/>
          <w:lang w:bidi="fa-IR"/>
        </w:rPr>
        <w:t xml:space="preserve"> می‎شود (گویی رزولوشن تصویر بیشتر شده است) اما برای نورون‎هایی که </w:t>
      </w:r>
      <w:r>
        <w:rPr>
          <w:lang w:bidi="fa-IR"/>
        </w:rPr>
        <w:t>STA</w:t>
      </w:r>
      <w:r>
        <w:rPr>
          <w:rFonts w:hint="cs"/>
          <w:rtl/>
          <w:lang w:bidi="fa-IR"/>
        </w:rPr>
        <w:t xml:space="preserve"> پاسخ مناسبی ندارد، حذف اسپایک‎های تصادفی نیز اثر چندانی ندارد.</w:t>
      </w:r>
    </w:p>
    <w:p w:rsidR="002035F8" w:rsidRDefault="002035F8" w:rsidP="002035F8">
      <w:pPr>
        <w:bidi/>
        <w:jc w:val="both"/>
        <w:rPr>
          <w:lang w:bidi="fa-IR"/>
        </w:rPr>
      </w:pPr>
      <w:r>
        <w:rPr>
          <w:rFonts w:hint="cs"/>
          <w:rtl/>
          <w:lang w:bidi="fa-IR"/>
        </w:rPr>
        <w:t xml:space="preserve">برای این که صحت یا نادرستی این ادعا را بررسی کنیم، می‎توانیم روش‎های مختلفی را مد نظر بگیریم. کاری که ما در این جا انجام می‎دهیم، این است که محاسبات قسمت سوم را برای </w:t>
      </w:r>
      <w:r w:rsidR="0049164F">
        <w:rPr>
          <w:rFonts w:hint="cs"/>
          <w:rtl/>
          <w:lang w:bidi="fa-IR"/>
        </w:rPr>
        <w:t xml:space="preserve">همه‎ی نورون‎ها، با حذف اسپایک‎های تصادفی تکرار می‎کنیم. البته از رسم نمودارها و </w:t>
      </w:r>
      <w:r w:rsidR="0049164F">
        <w:rPr>
          <w:lang w:bidi="fa-IR"/>
        </w:rPr>
        <w:t>receptive field</w:t>
      </w:r>
      <w:r w:rsidR="0049164F">
        <w:rPr>
          <w:rFonts w:hint="cs"/>
          <w:rtl/>
          <w:lang w:bidi="fa-IR"/>
        </w:rPr>
        <w:t>ها صرف نظر می‎کنیم و صرفاً به سراغ محاسبه بخش آخر، یعنی درصد اسپایک‎هایی که به درستی تشخیص داده شده اند می‎رویم. سپس این درصدها را با مقادیر به دست آمده از قسمت سوم مقایسه می‌کنیم.</w:t>
      </w:r>
    </w:p>
    <w:p w:rsidR="00485FC5" w:rsidRDefault="00485FC5" w:rsidP="00485FC5">
      <w:pPr>
        <w:bidi/>
        <w:jc w:val="both"/>
        <w:rPr>
          <w:rFonts w:hint="cs"/>
          <w:rtl/>
          <w:lang w:bidi="fa-IR"/>
        </w:rPr>
      </w:pPr>
      <w:r>
        <w:rPr>
          <w:rFonts w:hint="cs"/>
          <w:rtl/>
          <w:lang w:bidi="fa-IR"/>
        </w:rPr>
        <w:t xml:space="preserve">پیش از انجام این کار، لازم است یک نکته را مشخص کنیم و آن نکته این است که چه میزان از اسپایک‎ها را به عنوان اسپایک‎های تصادفی حذف می‎کنیم. همان طور که در ابتدای این بخش </w:t>
      </w:r>
      <w:r w:rsidR="00063135">
        <w:rPr>
          <w:rFonts w:hint="cs"/>
          <w:rtl/>
          <w:lang w:bidi="fa-IR"/>
        </w:rPr>
        <w:t>بیان شد، شرطی را که روی این مسأله اعمال می‎کنیم، به شکل زیر است:</w:t>
      </w:r>
    </w:p>
    <w:p w:rsidR="00063135" w:rsidRDefault="00063135" w:rsidP="00063135">
      <w:pPr>
        <w:bidi/>
        <w:jc w:val="both"/>
        <w:rPr>
          <w:rFonts w:hint="cs"/>
          <w:rtl/>
          <w:lang w:bidi="fa-IR"/>
        </w:rPr>
      </w:pPr>
      <w:r>
        <w:rPr>
          <w:rFonts w:hint="cs"/>
          <w:rtl/>
          <w:lang w:bidi="fa-IR"/>
        </w:rPr>
        <w:t xml:space="preserve">اگر اسپایکی، هم از اسپایک قبلی خود و هم از اسپایک بعدی خود، بیشتر از </w:t>
      </w:r>
      <w:r>
        <w:rPr>
          <w:lang w:bidi="fa-IR"/>
        </w:rPr>
        <w:t>T</w:t>
      </w:r>
      <w:r>
        <w:rPr>
          <w:rFonts w:hint="cs"/>
          <w:rtl/>
          <w:lang w:bidi="fa-IR"/>
        </w:rPr>
        <w:t xml:space="preserve"> ثانیه اختلاف زمانی داشته باشد، این اسپایک را به عنوان اسپایک تصادفی در نظر گرفته و در انجام محاسبات خود، از آن صرف نظر می‎کنیم.</w:t>
      </w:r>
    </w:p>
    <w:p w:rsidR="00063135" w:rsidRDefault="00063135" w:rsidP="00063135">
      <w:pPr>
        <w:bidi/>
        <w:jc w:val="both"/>
        <w:rPr>
          <w:rtl/>
          <w:lang w:bidi="fa-IR"/>
        </w:rPr>
      </w:pPr>
      <w:r>
        <w:rPr>
          <w:rFonts w:hint="cs"/>
          <w:rtl/>
          <w:lang w:bidi="fa-IR"/>
        </w:rPr>
        <w:t xml:space="preserve">حال لازم است که مقدار </w:t>
      </w:r>
      <w:r>
        <w:rPr>
          <w:lang w:bidi="fa-IR"/>
        </w:rPr>
        <w:t>T</w:t>
      </w:r>
      <w:r>
        <w:rPr>
          <w:rFonts w:hint="cs"/>
          <w:rtl/>
          <w:lang w:bidi="fa-IR"/>
        </w:rPr>
        <w:t xml:space="preserve"> را تعیین کنیم. با دقت به 6 نمودار رسم شده فوق، می‎بینیم که مقدار </w:t>
      </w:r>
      <w:r>
        <w:rPr>
          <w:lang w:bidi="fa-IR"/>
        </w:rPr>
        <w:t>T</w:t>
      </w:r>
      <w:r>
        <w:rPr>
          <w:rFonts w:hint="cs"/>
          <w:rtl/>
          <w:lang w:bidi="fa-IR"/>
        </w:rPr>
        <w:t xml:space="preserve"> نمی‎تواند برای همه‎ی نورون‎ها ثابت باشد. (کافی است به محور افقی 6 نمودار فوق دقت کنید، به عنوان مثال </w:t>
      </w:r>
      <w:r>
        <w:rPr>
          <w:lang w:bidi="fa-IR"/>
        </w:rPr>
        <w:t>T = 200ms</w:t>
      </w:r>
      <w:r>
        <w:rPr>
          <w:rFonts w:hint="cs"/>
          <w:rtl/>
          <w:lang w:bidi="fa-IR"/>
        </w:rPr>
        <w:t xml:space="preserve"> برای نمودار اول (نورون شماره 1) احتمالاً انتخاب خوبی است، در حالی که اگر همین زمان را برای نمودار آخر (نورون شماره 47) در نظر بگیریم، عملاً تمامی اسپایک‎های آن را لحاظ کرده‎ایم و هیچ کار جدیدی انجام نداده‌ایم.</w:t>
      </w:r>
    </w:p>
    <w:p w:rsidR="00D47DD2" w:rsidRDefault="00D47DD2" w:rsidP="00D47DD2">
      <w:pPr>
        <w:bidi/>
        <w:jc w:val="both"/>
        <w:rPr>
          <w:rFonts w:hint="cs"/>
          <w:rtl/>
          <w:lang w:bidi="fa-IR"/>
        </w:rPr>
      </w:pPr>
      <w:r>
        <w:rPr>
          <w:rFonts w:hint="cs"/>
          <w:rtl/>
          <w:lang w:bidi="fa-IR"/>
        </w:rPr>
        <w:lastRenderedPageBreak/>
        <w:t xml:space="preserve">مجدداً تصمیم‎گیری برای مقدار </w:t>
      </w:r>
      <w:r>
        <w:rPr>
          <w:lang w:bidi="fa-IR"/>
        </w:rPr>
        <w:t>T</w:t>
      </w:r>
      <w:r>
        <w:rPr>
          <w:rFonts w:hint="cs"/>
          <w:rtl/>
          <w:lang w:bidi="fa-IR"/>
        </w:rPr>
        <w:t xml:space="preserve"> نیز می‎تواند به انواع مختلفی انجام شود. ما به این شکل عمل می‎کنیم: </w:t>
      </w:r>
      <w:r>
        <w:rPr>
          <w:lang w:bidi="fa-IR"/>
        </w:rPr>
        <w:t>T</w:t>
      </w:r>
      <w:r>
        <w:rPr>
          <w:rFonts w:hint="cs"/>
          <w:rtl/>
          <w:lang w:bidi="fa-IR"/>
        </w:rPr>
        <w:t xml:space="preserve"> را آن قدر کم می‎کنیم که 50 درصد از اسپایک‎های اولیه باقی بماند و 50 درصد از بین برود. به بیان دیگر، میانه‎ی جامعه را در نظر می‎گیریم.</w:t>
      </w:r>
    </w:p>
    <w:p w:rsidR="00D47DD2" w:rsidRDefault="00D47DD2" w:rsidP="00D47DD2">
      <w:pPr>
        <w:bidi/>
        <w:jc w:val="both"/>
        <w:rPr>
          <w:lang w:bidi="fa-IR"/>
        </w:rPr>
      </w:pPr>
      <w:r>
        <w:rPr>
          <w:rFonts w:hint="cs"/>
          <w:rtl/>
          <w:lang w:bidi="fa-IR"/>
        </w:rPr>
        <w:t>با این توضیحات، مقدمات تئوری کار آماده است و می‎توانیم محاسبات را شروع کرده و نتایج را بررسی کنیم.</w:t>
      </w:r>
    </w:p>
    <w:p w:rsidR="00D47DD2" w:rsidRDefault="0092602F" w:rsidP="00D47DD2">
      <w:pPr>
        <w:bidi/>
        <w:jc w:val="both"/>
        <w:rPr>
          <w:rFonts w:hint="cs"/>
          <w:rtl/>
          <w:lang w:bidi="fa-IR"/>
        </w:rPr>
      </w:pPr>
      <w:r>
        <w:rPr>
          <w:rFonts w:hint="cs"/>
          <w:rtl/>
          <w:lang w:bidi="fa-IR"/>
        </w:rPr>
        <w:t xml:space="preserve">نمودار زیر، درصدهای پاسخگویی نورون‎ها در روش </w:t>
      </w:r>
      <w:r>
        <w:rPr>
          <w:lang w:bidi="fa-IR"/>
        </w:rPr>
        <w:t>STA</w:t>
      </w:r>
      <w:r>
        <w:rPr>
          <w:rFonts w:hint="cs"/>
          <w:rtl/>
          <w:lang w:bidi="fa-IR"/>
        </w:rPr>
        <w:t xml:space="preserve"> را قبل و بعد از اعمال تغییرات فوق نشان می‎دهد:</w:t>
      </w:r>
    </w:p>
    <w:p w:rsidR="0092602F" w:rsidRDefault="0092602F" w:rsidP="0092602F">
      <w:pPr>
        <w:bidi/>
        <w:jc w:val="center"/>
        <w:rPr>
          <w:rFonts w:hint="cs"/>
          <w:rtl/>
          <w:lang w:bidi="fa-IR"/>
        </w:rPr>
      </w:pPr>
      <w:r>
        <w:rPr>
          <w:noProof/>
        </w:rPr>
        <w:drawing>
          <wp:inline distT="0" distB="0" distL="0" distR="0" wp14:anchorId="178249F7" wp14:editId="71BAD4E8">
            <wp:extent cx="3990109" cy="3272144"/>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clrChange>
                        <a:clrFrom>
                          <a:srgbClr val="F0F0F0"/>
                        </a:clrFrom>
                        <a:clrTo>
                          <a:srgbClr val="F0F0F0">
                            <a:alpha val="0"/>
                          </a:srgbClr>
                        </a:clrTo>
                      </a:clrChange>
                    </a:blip>
                    <a:stretch>
                      <a:fillRect/>
                    </a:stretch>
                  </pic:blipFill>
                  <pic:spPr>
                    <a:xfrm>
                      <a:off x="0" y="0"/>
                      <a:ext cx="4010580" cy="3288931"/>
                    </a:xfrm>
                    <a:prstGeom prst="rect">
                      <a:avLst/>
                    </a:prstGeom>
                  </pic:spPr>
                </pic:pic>
              </a:graphicData>
            </a:graphic>
          </wp:inline>
        </w:drawing>
      </w:r>
    </w:p>
    <w:p w:rsidR="00981904" w:rsidRDefault="0092602F" w:rsidP="00981904">
      <w:pPr>
        <w:bidi/>
        <w:jc w:val="both"/>
        <w:rPr>
          <w:rFonts w:hint="cs"/>
          <w:rtl/>
          <w:lang w:bidi="fa-IR"/>
        </w:rPr>
      </w:pPr>
      <w:r>
        <w:rPr>
          <w:rFonts w:hint="cs"/>
          <w:rtl/>
          <w:lang w:bidi="fa-IR"/>
        </w:rPr>
        <w:t>همچنین نمودار زیر، میزان تغییرات درصد پاسخگویی هر نورون را نشان می‎دهد:</w:t>
      </w:r>
    </w:p>
    <w:p w:rsidR="0092602F" w:rsidRDefault="0092602F" w:rsidP="0092602F">
      <w:pPr>
        <w:bidi/>
        <w:jc w:val="center"/>
        <w:rPr>
          <w:lang w:bidi="fa-IR"/>
        </w:rPr>
      </w:pPr>
      <w:r>
        <w:rPr>
          <w:noProof/>
        </w:rPr>
        <w:drawing>
          <wp:inline distT="0" distB="0" distL="0" distR="0" wp14:anchorId="186F0358" wp14:editId="7CAD15C2">
            <wp:extent cx="4055104" cy="3273552"/>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clrChange>
                        <a:clrFrom>
                          <a:srgbClr val="F0F0F0"/>
                        </a:clrFrom>
                        <a:clrTo>
                          <a:srgbClr val="F0F0F0">
                            <a:alpha val="0"/>
                          </a:srgbClr>
                        </a:clrTo>
                      </a:clrChange>
                    </a:blip>
                    <a:stretch>
                      <a:fillRect/>
                    </a:stretch>
                  </pic:blipFill>
                  <pic:spPr>
                    <a:xfrm>
                      <a:off x="0" y="0"/>
                      <a:ext cx="4055104" cy="3273552"/>
                    </a:xfrm>
                    <a:prstGeom prst="rect">
                      <a:avLst/>
                    </a:prstGeom>
                  </pic:spPr>
                </pic:pic>
              </a:graphicData>
            </a:graphic>
          </wp:inline>
        </w:drawing>
      </w:r>
    </w:p>
    <w:p w:rsidR="00FB7C63" w:rsidRPr="00B95CE5" w:rsidRDefault="00B95CE5" w:rsidP="00FB7C63">
      <w:pPr>
        <w:bidi/>
        <w:jc w:val="both"/>
        <w:rPr>
          <w:rFonts w:hint="cs"/>
          <w:b/>
          <w:bCs/>
          <w:rtl/>
          <w:lang w:bidi="fa-IR"/>
        </w:rPr>
      </w:pPr>
      <w:r w:rsidRPr="00B95CE5">
        <w:rPr>
          <w:rFonts w:hint="cs"/>
          <w:b/>
          <w:bCs/>
          <w:rtl/>
          <w:lang w:bidi="fa-IR"/>
        </w:rPr>
        <w:t xml:space="preserve">دو نمودار فوق، نشان می‎دهند که حذف اسپایک‎های تصادفی، در پاسخگویی روش </w:t>
      </w:r>
      <w:r w:rsidRPr="00B95CE5">
        <w:rPr>
          <w:b/>
          <w:bCs/>
          <w:lang w:bidi="fa-IR"/>
        </w:rPr>
        <w:t>STA</w:t>
      </w:r>
      <w:r w:rsidRPr="00B95CE5">
        <w:rPr>
          <w:rFonts w:hint="cs"/>
          <w:b/>
          <w:bCs/>
          <w:rtl/>
          <w:lang w:bidi="fa-IR"/>
        </w:rPr>
        <w:t xml:space="preserve"> اثر بسیار مثبت و نتیجه‎بخشی داشت و درصدهای پاسخگویی افزایش چشمگیری داشتند.</w:t>
      </w:r>
    </w:p>
    <w:p w:rsidR="00FB7C63" w:rsidRDefault="00FB7C63" w:rsidP="00FB7C63">
      <w:pPr>
        <w:bidi/>
        <w:jc w:val="both"/>
        <w:rPr>
          <w:rtl/>
          <w:lang w:bidi="fa-IR"/>
        </w:rPr>
      </w:pPr>
    </w:p>
    <w:p w:rsidR="00B95CE5" w:rsidRDefault="008A5ED8" w:rsidP="00B95CE5">
      <w:pPr>
        <w:bidi/>
        <w:jc w:val="both"/>
        <w:rPr>
          <w:rFonts w:hint="cs"/>
          <w:rtl/>
          <w:lang w:bidi="fa-IR"/>
        </w:rPr>
      </w:pPr>
      <w:r>
        <w:rPr>
          <w:rFonts w:hint="cs"/>
          <w:rtl/>
          <w:lang w:bidi="fa-IR"/>
        </w:rPr>
        <w:lastRenderedPageBreak/>
        <w:t xml:space="preserve">حال، همین بررسی را برای </w:t>
      </w:r>
      <w:r>
        <w:rPr>
          <w:lang w:bidi="fa-IR"/>
        </w:rPr>
        <w:t>STC</w:t>
      </w:r>
      <w:r>
        <w:rPr>
          <w:rFonts w:hint="cs"/>
          <w:rtl/>
          <w:lang w:bidi="fa-IR"/>
        </w:rPr>
        <w:t xml:space="preserve"> انجام می‎دهیم و به دو نمودار مشابه می‎رسیم:</w:t>
      </w:r>
    </w:p>
    <w:p w:rsidR="008A5ED8" w:rsidRDefault="008A5ED8" w:rsidP="008A5ED8">
      <w:pPr>
        <w:bidi/>
        <w:jc w:val="center"/>
        <w:rPr>
          <w:rtl/>
          <w:lang w:bidi="fa-IR"/>
        </w:rPr>
      </w:pPr>
      <w:r>
        <w:rPr>
          <w:noProof/>
        </w:rPr>
        <w:drawing>
          <wp:inline distT="0" distB="0" distL="0" distR="0" wp14:anchorId="7A04B5CE" wp14:editId="7FD70D31">
            <wp:extent cx="3919287" cy="3209544"/>
            <wp:effectExtent l="0" t="0" r="508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clrChange>
                        <a:clrFrom>
                          <a:srgbClr val="F0F0F0"/>
                        </a:clrFrom>
                        <a:clrTo>
                          <a:srgbClr val="F0F0F0">
                            <a:alpha val="0"/>
                          </a:srgbClr>
                        </a:clrTo>
                      </a:clrChange>
                    </a:blip>
                    <a:stretch>
                      <a:fillRect/>
                    </a:stretch>
                  </pic:blipFill>
                  <pic:spPr>
                    <a:xfrm>
                      <a:off x="0" y="0"/>
                      <a:ext cx="3919287" cy="3209544"/>
                    </a:xfrm>
                    <a:prstGeom prst="rect">
                      <a:avLst/>
                    </a:prstGeom>
                  </pic:spPr>
                </pic:pic>
              </a:graphicData>
            </a:graphic>
          </wp:inline>
        </w:drawing>
      </w:r>
    </w:p>
    <w:p w:rsidR="008A5ED8" w:rsidRDefault="008A5ED8" w:rsidP="008A5ED8">
      <w:pPr>
        <w:bidi/>
        <w:jc w:val="center"/>
        <w:rPr>
          <w:rFonts w:hint="cs"/>
          <w:rtl/>
          <w:lang w:bidi="fa-IR"/>
        </w:rPr>
      </w:pPr>
      <w:r>
        <w:rPr>
          <w:noProof/>
        </w:rPr>
        <w:drawing>
          <wp:inline distT="0" distB="0" distL="0" distR="0" wp14:anchorId="3672C12A" wp14:editId="23071AD8">
            <wp:extent cx="3920090" cy="3206782"/>
            <wp:effectExtent l="0" t="0" r="444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clrChange>
                        <a:clrFrom>
                          <a:srgbClr val="F0F0F0"/>
                        </a:clrFrom>
                        <a:clrTo>
                          <a:srgbClr val="F0F0F0">
                            <a:alpha val="0"/>
                          </a:srgbClr>
                        </a:clrTo>
                      </a:clrChange>
                    </a:blip>
                    <a:stretch>
                      <a:fillRect/>
                    </a:stretch>
                  </pic:blipFill>
                  <pic:spPr>
                    <a:xfrm>
                      <a:off x="0" y="0"/>
                      <a:ext cx="3931227" cy="3215893"/>
                    </a:xfrm>
                    <a:prstGeom prst="rect">
                      <a:avLst/>
                    </a:prstGeom>
                  </pic:spPr>
                </pic:pic>
              </a:graphicData>
            </a:graphic>
          </wp:inline>
        </w:drawing>
      </w:r>
    </w:p>
    <w:p w:rsidR="002E2FFA" w:rsidRDefault="008A5ED8" w:rsidP="002E2FFA">
      <w:pPr>
        <w:bidi/>
        <w:jc w:val="both"/>
        <w:rPr>
          <w:rtl/>
          <w:lang w:bidi="fa-IR"/>
        </w:rPr>
      </w:pPr>
      <w:r>
        <w:rPr>
          <w:rFonts w:hint="cs"/>
          <w:rtl/>
          <w:lang w:bidi="fa-IR"/>
        </w:rPr>
        <w:t xml:space="preserve">می‎بینیم که در </w:t>
      </w:r>
      <w:r>
        <w:rPr>
          <w:lang w:bidi="fa-IR"/>
        </w:rPr>
        <w:t>STC</w:t>
      </w:r>
      <w:r>
        <w:rPr>
          <w:rFonts w:hint="cs"/>
          <w:rtl/>
          <w:lang w:bidi="fa-IR"/>
        </w:rPr>
        <w:t xml:space="preserve"> نیز افزایش درصدها وجود دارد، اما نه به اندازه </w:t>
      </w:r>
      <w:r>
        <w:rPr>
          <w:lang w:bidi="fa-IR"/>
        </w:rPr>
        <w:t>STA</w:t>
      </w:r>
      <w:r>
        <w:rPr>
          <w:rFonts w:hint="cs"/>
          <w:rtl/>
          <w:lang w:bidi="fa-IR"/>
        </w:rPr>
        <w:t>، و از طرفی در چند مورد شاهد کاهش درصد پاسخگویی صحیح نیز بوده‎ایم که نتیجه‎ای جالب توجه است.</w:t>
      </w:r>
    </w:p>
    <w:p w:rsidR="008A5ED8" w:rsidRDefault="008F7B75" w:rsidP="008A5ED8">
      <w:pPr>
        <w:bidi/>
        <w:jc w:val="both"/>
        <w:rPr>
          <w:rFonts w:hint="cs"/>
          <w:rtl/>
          <w:lang w:bidi="fa-IR"/>
        </w:rPr>
      </w:pPr>
      <w:r>
        <w:rPr>
          <w:rFonts w:hint="cs"/>
          <w:rtl/>
          <w:lang w:bidi="fa-IR"/>
        </w:rPr>
        <w:t>یک نکته‎ی دیگر که در ابتدا مطرح کردیم، آن بود که آیا حذف اسپایک‎های تصادفی، اثر مطلوب‎تری بر روی نورون‎هایی که پاسخ بهتری داشته‎اند، دارد یا نه.</w:t>
      </w:r>
    </w:p>
    <w:p w:rsidR="008F7B75" w:rsidRPr="008F7B75" w:rsidRDefault="008F7B75" w:rsidP="008F7B75">
      <w:pPr>
        <w:bidi/>
        <w:jc w:val="both"/>
        <w:rPr>
          <w:rFonts w:hint="cs"/>
          <w:rtl/>
          <w:lang w:bidi="fa-IR"/>
        </w:rPr>
      </w:pPr>
      <w:r>
        <w:rPr>
          <w:rFonts w:hint="cs"/>
          <w:rtl/>
          <w:lang w:bidi="fa-IR"/>
        </w:rPr>
        <w:t xml:space="preserve">در واقع از روی مشاهده حدس زده بودیم که احتمالاً این روش، باعث می‎شود نورون‎هایی که درصدهای بالاتری دارند، افزایش بیشتری در درصد خود داشته باشند. برای بررسی این مسأله، هم برای </w:t>
      </w:r>
      <w:r>
        <w:rPr>
          <w:lang w:bidi="fa-IR"/>
        </w:rPr>
        <w:t>STA</w:t>
      </w:r>
      <w:r>
        <w:rPr>
          <w:rFonts w:hint="cs"/>
          <w:rtl/>
          <w:lang w:bidi="fa-IR"/>
        </w:rPr>
        <w:t xml:space="preserve"> و هم برای </w:t>
      </w:r>
      <w:r>
        <w:rPr>
          <w:lang w:bidi="fa-IR"/>
        </w:rPr>
        <w:t>STC</w:t>
      </w:r>
      <w:r>
        <w:rPr>
          <w:rFonts w:hint="cs"/>
          <w:rtl/>
          <w:lang w:bidi="fa-IR"/>
        </w:rPr>
        <w:t xml:space="preserve">، نمودارهای </w:t>
      </w:r>
      <w:r>
        <w:rPr>
          <w:rFonts w:hint="cs"/>
          <w:u w:val="single"/>
          <w:rtl/>
          <w:lang w:bidi="fa-IR"/>
        </w:rPr>
        <w:t xml:space="preserve">تغییرات درصد بر حسب درصد اولیه </w:t>
      </w:r>
      <w:r>
        <w:rPr>
          <w:rFonts w:hint="cs"/>
          <w:rtl/>
          <w:lang w:bidi="fa-IR"/>
        </w:rPr>
        <w:t>را رسم کردیم که در ادامه مشاهده می‎کنید.</w:t>
      </w:r>
    </w:p>
    <w:p w:rsidR="00FB7C63" w:rsidRDefault="0081269E" w:rsidP="008F7B75">
      <w:pPr>
        <w:bidi/>
        <w:jc w:val="center"/>
        <w:rPr>
          <w:lang w:bidi="fa-IR"/>
        </w:rPr>
      </w:pPr>
      <w:r>
        <w:rPr>
          <w:noProof/>
        </w:rPr>
        <w:lastRenderedPageBreak/>
        <w:drawing>
          <wp:inline distT="0" distB="0" distL="0" distR="0" wp14:anchorId="5FF239F4" wp14:editId="188563A3">
            <wp:extent cx="4491670" cy="3713018"/>
            <wp:effectExtent l="0" t="0" r="4445"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clrChange>
                        <a:clrFrom>
                          <a:srgbClr val="F0F0F0"/>
                        </a:clrFrom>
                        <a:clrTo>
                          <a:srgbClr val="F0F0F0">
                            <a:alpha val="0"/>
                          </a:srgbClr>
                        </a:clrTo>
                      </a:clrChange>
                    </a:blip>
                    <a:stretch>
                      <a:fillRect/>
                    </a:stretch>
                  </pic:blipFill>
                  <pic:spPr>
                    <a:xfrm>
                      <a:off x="0" y="0"/>
                      <a:ext cx="4491670" cy="3713018"/>
                    </a:xfrm>
                    <a:prstGeom prst="rect">
                      <a:avLst/>
                    </a:prstGeom>
                  </pic:spPr>
                </pic:pic>
              </a:graphicData>
            </a:graphic>
          </wp:inline>
        </w:drawing>
      </w:r>
    </w:p>
    <w:p w:rsidR="00FB7C63" w:rsidRDefault="0081269E" w:rsidP="008F7B75">
      <w:pPr>
        <w:bidi/>
        <w:jc w:val="center"/>
        <w:rPr>
          <w:lang w:bidi="fa-IR"/>
        </w:rPr>
      </w:pPr>
      <w:r>
        <w:rPr>
          <w:noProof/>
        </w:rPr>
        <w:drawing>
          <wp:inline distT="0" distB="0" distL="0" distR="0" wp14:anchorId="617D8BF9" wp14:editId="6E3566EE">
            <wp:extent cx="4510047" cy="356754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clrChange>
                        <a:clrFrom>
                          <a:srgbClr val="F0F0F0"/>
                        </a:clrFrom>
                        <a:clrTo>
                          <a:srgbClr val="F0F0F0">
                            <a:alpha val="0"/>
                          </a:srgbClr>
                        </a:clrTo>
                      </a:clrChange>
                    </a:blip>
                    <a:stretch>
                      <a:fillRect/>
                    </a:stretch>
                  </pic:blipFill>
                  <pic:spPr>
                    <a:xfrm>
                      <a:off x="0" y="0"/>
                      <a:ext cx="4523525" cy="3578206"/>
                    </a:xfrm>
                    <a:prstGeom prst="rect">
                      <a:avLst/>
                    </a:prstGeom>
                  </pic:spPr>
                </pic:pic>
              </a:graphicData>
            </a:graphic>
          </wp:inline>
        </w:drawing>
      </w:r>
    </w:p>
    <w:p w:rsidR="0081269E" w:rsidRDefault="008F7B75" w:rsidP="0081269E">
      <w:pPr>
        <w:bidi/>
        <w:jc w:val="both"/>
        <w:rPr>
          <w:rFonts w:hint="cs"/>
          <w:rtl/>
          <w:lang w:bidi="fa-IR"/>
        </w:rPr>
      </w:pPr>
      <w:r>
        <w:rPr>
          <w:rFonts w:hint="cs"/>
          <w:rtl/>
          <w:lang w:bidi="fa-IR"/>
        </w:rPr>
        <w:t>با توجه به دو نمودار فوق، می‎بینیم که حدس اولیه‎ای که زدیم، چندان معتبر نبوده و بر اساس این دو نمودار تأیید نمی‎شود.</w:t>
      </w:r>
    </w:p>
    <w:p w:rsidR="008F7B75" w:rsidRDefault="008F7B75" w:rsidP="008F7B75">
      <w:pPr>
        <w:bidi/>
        <w:jc w:val="both"/>
        <w:rPr>
          <w:rFonts w:hint="cs"/>
          <w:rtl/>
          <w:lang w:bidi="fa-IR"/>
        </w:rPr>
      </w:pPr>
      <w:r>
        <w:rPr>
          <w:rFonts w:hint="cs"/>
          <w:rtl/>
          <w:lang w:bidi="fa-IR"/>
        </w:rPr>
        <w:t>در واقع، با مشاهده‎ی این دو نمودار، می‎توان نتیجه‎گیری دیگری را ارائه داد:</w:t>
      </w:r>
    </w:p>
    <w:p w:rsidR="008F7B75" w:rsidRDefault="008F7B75" w:rsidP="008F7B75">
      <w:pPr>
        <w:bidi/>
        <w:jc w:val="both"/>
        <w:rPr>
          <w:rFonts w:hint="cs"/>
          <w:rtl/>
          <w:lang w:bidi="fa-IR"/>
        </w:rPr>
      </w:pPr>
      <w:r>
        <w:rPr>
          <w:rFonts w:hint="cs"/>
          <w:rtl/>
          <w:lang w:bidi="fa-IR"/>
        </w:rPr>
        <w:t xml:space="preserve">برای </w:t>
      </w:r>
      <w:r>
        <w:rPr>
          <w:lang w:bidi="fa-IR"/>
        </w:rPr>
        <w:t>STA</w:t>
      </w:r>
      <w:r>
        <w:rPr>
          <w:rFonts w:hint="cs"/>
          <w:rtl/>
          <w:lang w:bidi="fa-IR"/>
        </w:rPr>
        <w:t>، ارتباط چندانی بین درصد اولیه و تغییرات مشاهده نمی‎شود، اما به طور تقریبی می‎توان بیان کرد که بیشترین تغییرات متعلق به نورون‎هایی با کمترین درصد پاسخگویی (درصدهای نزدیک به 50) بوده است.</w:t>
      </w:r>
    </w:p>
    <w:p w:rsidR="008F7B75" w:rsidRDefault="008F7B75" w:rsidP="008F7B75">
      <w:pPr>
        <w:bidi/>
        <w:jc w:val="both"/>
        <w:rPr>
          <w:rFonts w:hint="cs"/>
          <w:rtl/>
          <w:lang w:bidi="fa-IR"/>
        </w:rPr>
      </w:pPr>
      <w:r>
        <w:rPr>
          <w:rFonts w:hint="cs"/>
          <w:rtl/>
          <w:lang w:bidi="fa-IR"/>
        </w:rPr>
        <w:t xml:space="preserve">برای </w:t>
      </w:r>
      <w:r>
        <w:rPr>
          <w:lang w:bidi="fa-IR"/>
        </w:rPr>
        <w:t>STC</w:t>
      </w:r>
      <w:r>
        <w:rPr>
          <w:rFonts w:hint="cs"/>
          <w:rtl/>
          <w:lang w:bidi="fa-IR"/>
        </w:rPr>
        <w:t>، می‎توان گفت که تغییرات مستقل از درصد اولیه هستند و تقریباً همه‎ی نورون‎ها، اندکی پیشرفت داشته‎اند.</w:t>
      </w:r>
    </w:p>
    <w:p w:rsidR="0081269E" w:rsidRDefault="00D46CD5" w:rsidP="00D46CD5">
      <w:pPr>
        <w:pStyle w:val="Heading2"/>
        <w:bidi/>
        <w:jc w:val="both"/>
        <w:rPr>
          <w:sz w:val="24"/>
          <w:szCs w:val="24"/>
          <w:u w:val="none"/>
          <w:rtl/>
          <w:lang w:bidi="fa-IR"/>
        </w:rPr>
      </w:pPr>
      <w:r>
        <w:rPr>
          <w:rFonts w:hint="cs"/>
          <w:rtl/>
          <w:lang w:bidi="fa-IR"/>
        </w:rPr>
        <w:lastRenderedPageBreak/>
        <w:t xml:space="preserve">سؤال ششم) </w:t>
      </w:r>
      <w:r>
        <w:rPr>
          <w:rFonts w:hint="cs"/>
          <w:sz w:val="24"/>
          <w:szCs w:val="24"/>
          <w:u w:val="none"/>
          <w:rtl/>
          <w:lang w:bidi="fa-IR"/>
        </w:rPr>
        <w:t>آیا انتخاب 16 فریم به عنوان حافظه‎ی نورون‎ها، انتخاب مناسبی بوده است؟ کمتر یا بیشتر در نظر گرفتن این حافظه چه اثری دارد؟</w:t>
      </w:r>
    </w:p>
    <w:p w:rsidR="00786D4C" w:rsidRPr="00786D4C" w:rsidRDefault="00786D4C" w:rsidP="00786D4C">
      <w:pPr>
        <w:bidi/>
        <w:jc w:val="both"/>
        <w:rPr>
          <w:rtl/>
          <w:lang w:bidi="fa-IR"/>
        </w:rPr>
      </w:pPr>
      <w:r>
        <w:rPr>
          <w:rFonts w:hint="cs"/>
          <w:rtl/>
          <w:lang w:bidi="fa-IR"/>
        </w:rPr>
        <w:t>نکته: این بخش، نیاز به انجام تغییراتی جزئی در کل کد برنامه داشت (که به جای 16 فریم، تعداد فریم دلخواه را در نظر بگیریم. بنابراین، تنها برای این بخش، کد متلب جداگانه‎ای ضمیمه نکردیم، چرا که باعث می</w:t>
      </w:r>
      <w:r>
        <w:rPr>
          <w:lang w:bidi="fa-IR"/>
        </w:rPr>
        <w:t>‎</w:t>
      </w:r>
      <w:r>
        <w:rPr>
          <w:rFonts w:hint="cs"/>
          <w:rtl/>
          <w:lang w:bidi="fa-IR"/>
        </w:rPr>
        <w:t>شد حجم کد دو برابر شود. تمامی نتایج مورد نیاز در ادامه آمده است.)</w:t>
      </w:r>
    </w:p>
    <w:p w:rsidR="00D46CD5" w:rsidRDefault="00A847B9" w:rsidP="00A847B9">
      <w:pPr>
        <w:bidi/>
        <w:jc w:val="both"/>
        <w:rPr>
          <w:rFonts w:hint="cs"/>
          <w:rtl/>
          <w:lang w:bidi="fa-IR"/>
        </w:rPr>
      </w:pPr>
      <w:r>
        <w:rPr>
          <w:rFonts w:hint="cs"/>
          <w:rtl/>
          <w:lang w:bidi="fa-IR"/>
        </w:rPr>
        <w:t>ابتدا شکل خروجی را برای یک نورون به ازای حافظه‎هایی به اندازه‎ی 40، 25، 16، و 10 فریم را مشاهده می‎کنید. برای این کار، نورون شماره 44 را در نظر گرفته‎ایم.</w:t>
      </w:r>
    </w:p>
    <w:p w:rsidR="00A847B9" w:rsidRPr="00D46CD5" w:rsidRDefault="00A847B9" w:rsidP="00A847B9">
      <w:pPr>
        <w:bidi/>
        <w:jc w:val="both"/>
        <w:rPr>
          <w:rFonts w:hint="cs"/>
          <w:lang w:bidi="fa-IR"/>
        </w:rPr>
      </w:pPr>
      <w:r>
        <w:rPr>
          <w:noProof/>
        </w:rPr>
        <w:drawing>
          <wp:inline distT="0" distB="0" distL="0" distR="0" wp14:anchorId="35DDC061" wp14:editId="0855C8F5">
            <wp:extent cx="3107183" cy="3041073"/>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clrChange>
                        <a:clrFrom>
                          <a:srgbClr val="F0F0F0"/>
                        </a:clrFrom>
                        <a:clrTo>
                          <a:srgbClr val="F0F0F0">
                            <a:alpha val="0"/>
                          </a:srgbClr>
                        </a:clrTo>
                      </a:clrChange>
                    </a:blip>
                    <a:stretch>
                      <a:fillRect/>
                    </a:stretch>
                  </pic:blipFill>
                  <pic:spPr>
                    <a:xfrm>
                      <a:off x="0" y="0"/>
                      <a:ext cx="3135039" cy="3068336"/>
                    </a:xfrm>
                    <a:prstGeom prst="rect">
                      <a:avLst/>
                    </a:prstGeom>
                  </pic:spPr>
                </pic:pic>
              </a:graphicData>
            </a:graphic>
          </wp:inline>
        </w:drawing>
      </w:r>
      <w:r w:rsidRPr="00A847B9">
        <w:rPr>
          <w:noProof/>
        </w:rPr>
        <w:t xml:space="preserve"> </w:t>
      </w:r>
      <w:r>
        <w:rPr>
          <w:rFonts w:hint="cs"/>
          <w:noProof/>
          <w:rtl/>
        </w:rPr>
        <w:t xml:space="preserve">                </w:t>
      </w:r>
      <w:r>
        <w:rPr>
          <w:noProof/>
        </w:rPr>
        <w:drawing>
          <wp:inline distT="0" distB="0" distL="0" distR="0" wp14:anchorId="5EC6B8E7" wp14:editId="73D01F05">
            <wp:extent cx="2999509" cy="2738682"/>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clrChange>
                        <a:clrFrom>
                          <a:srgbClr val="F0F0F0"/>
                        </a:clrFrom>
                        <a:clrTo>
                          <a:srgbClr val="F0F0F0">
                            <a:alpha val="0"/>
                          </a:srgbClr>
                        </a:clrTo>
                      </a:clrChange>
                    </a:blip>
                    <a:stretch>
                      <a:fillRect/>
                    </a:stretch>
                  </pic:blipFill>
                  <pic:spPr>
                    <a:xfrm>
                      <a:off x="0" y="0"/>
                      <a:ext cx="3015112" cy="2752928"/>
                    </a:xfrm>
                    <a:prstGeom prst="rect">
                      <a:avLst/>
                    </a:prstGeom>
                  </pic:spPr>
                </pic:pic>
              </a:graphicData>
            </a:graphic>
          </wp:inline>
        </w:drawing>
      </w:r>
    </w:p>
    <w:p w:rsidR="0081269E" w:rsidRDefault="00A847B9" w:rsidP="0081269E">
      <w:pPr>
        <w:bidi/>
        <w:jc w:val="both"/>
        <w:rPr>
          <w:lang w:bidi="fa-IR"/>
        </w:rPr>
      </w:pPr>
      <w:r>
        <w:rPr>
          <w:noProof/>
        </w:rPr>
        <w:drawing>
          <wp:inline distT="0" distB="0" distL="0" distR="0" wp14:anchorId="06A81AE5" wp14:editId="64D4DE7C">
            <wp:extent cx="3091487" cy="280994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clrChange>
                        <a:clrFrom>
                          <a:srgbClr val="F0F0F0"/>
                        </a:clrFrom>
                        <a:clrTo>
                          <a:srgbClr val="F0F0F0">
                            <a:alpha val="0"/>
                          </a:srgbClr>
                        </a:clrTo>
                      </a:clrChange>
                    </a:blip>
                    <a:stretch>
                      <a:fillRect/>
                    </a:stretch>
                  </pic:blipFill>
                  <pic:spPr>
                    <a:xfrm>
                      <a:off x="0" y="0"/>
                      <a:ext cx="3114311" cy="2830687"/>
                    </a:xfrm>
                    <a:prstGeom prst="rect">
                      <a:avLst/>
                    </a:prstGeom>
                  </pic:spPr>
                </pic:pic>
              </a:graphicData>
            </a:graphic>
          </wp:inline>
        </w:drawing>
      </w:r>
      <w:r w:rsidRPr="00A847B9">
        <w:rPr>
          <w:noProof/>
        </w:rPr>
        <w:t xml:space="preserve"> </w:t>
      </w:r>
      <w:r>
        <w:rPr>
          <w:rFonts w:hint="cs"/>
          <w:noProof/>
          <w:rtl/>
        </w:rPr>
        <w:t xml:space="preserve">        </w:t>
      </w:r>
      <w:r>
        <w:rPr>
          <w:noProof/>
        </w:rPr>
        <w:drawing>
          <wp:inline distT="0" distB="0" distL="0" distR="0" wp14:anchorId="55E92D87" wp14:editId="1D12F461">
            <wp:extent cx="3287857" cy="2583703"/>
            <wp:effectExtent l="0" t="0" r="825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clrChange>
                        <a:clrFrom>
                          <a:srgbClr val="F0F0F0"/>
                        </a:clrFrom>
                        <a:clrTo>
                          <a:srgbClr val="F0F0F0">
                            <a:alpha val="0"/>
                          </a:srgbClr>
                        </a:clrTo>
                      </a:clrChange>
                    </a:blip>
                    <a:stretch>
                      <a:fillRect/>
                    </a:stretch>
                  </pic:blipFill>
                  <pic:spPr>
                    <a:xfrm>
                      <a:off x="0" y="0"/>
                      <a:ext cx="3310178" cy="2601244"/>
                    </a:xfrm>
                    <a:prstGeom prst="rect">
                      <a:avLst/>
                    </a:prstGeom>
                  </pic:spPr>
                </pic:pic>
              </a:graphicData>
            </a:graphic>
          </wp:inline>
        </w:drawing>
      </w:r>
    </w:p>
    <w:p w:rsidR="00A847B9" w:rsidRDefault="00A847B9" w:rsidP="00A847B9">
      <w:pPr>
        <w:bidi/>
        <w:jc w:val="both"/>
        <w:rPr>
          <w:rFonts w:hint="cs"/>
          <w:rtl/>
          <w:lang w:bidi="fa-IR"/>
        </w:rPr>
      </w:pPr>
      <w:r>
        <w:rPr>
          <w:rFonts w:hint="cs"/>
          <w:rtl/>
          <w:lang w:bidi="fa-IR"/>
        </w:rPr>
        <w:t xml:space="preserve">مشاهده می‎شود که بزرگ‎تر کردن بازه زمانی (برای این نورون) اثر خاصی نداشت و شکل معنی‎داری به دست نیامد. همچنین کوچک کردن بازه نیز صرفاً بخشی از شکل را می‎بُرد و نیازی به رسم </w:t>
      </w:r>
      <w:r>
        <w:rPr>
          <w:lang w:bidi="fa-IR"/>
        </w:rPr>
        <w:t>receptive field</w:t>
      </w:r>
      <w:r>
        <w:rPr>
          <w:rFonts w:hint="cs"/>
          <w:rtl/>
          <w:lang w:bidi="fa-IR"/>
        </w:rPr>
        <w:t>های کوچک‎تر نیست.</w:t>
      </w:r>
    </w:p>
    <w:p w:rsidR="00A847B9" w:rsidRDefault="00A847B9" w:rsidP="00A847B9">
      <w:pPr>
        <w:bidi/>
        <w:jc w:val="both"/>
        <w:rPr>
          <w:rtl/>
          <w:lang w:bidi="fa-IR"/>
        </w:rPr>
      </w:pPr>
      <w:r>
        <w:rPr>
          <w:rFonts w:hint="cs"/>
          <w:rtl/>
          <w:lang w:bidi="fa-IR"/>
        </w:rPr>
        <w:t>حال، می‎خواهیم با استفاده از درصد اسپایک‎های تشخیص داده شده به ازای حافظه‎های مختلف، بررسی کنیم که آیا عدد 16 انتخاب مناسبی برای این کار بوده است یا نه.</w:t>
      </w:r>
    </w:p>
    <w:p w:rsidR="00A847B9" w:rsidRDefault="00A847B9" w:rsidP="00786D4C">
      <w:pPr>
        <w:bidi/>
        <w:jc w:val="both"/>
        <w:rPr>
          <w:rFonts w:hint="cs"/>
          <w:lang w:bidi="fa-IR"/>
        </w:rPr>
      </w:pPr>
      <w:r>
        <w:rPr>
          <w:rFonts w:hint="cs"/>
          <w:rtl/>
          <w:lang w:bidi="fa-IR"/>
        </w:rPr>
        <w:lastRenderedPageBreak/>
        <w:t>برای این منظور، آزمایش را به ازای حافظه‎هایی با طول‎های 40، 25، 16، 10، 7، 5، 3، 2، و 1 برای همه‎ی نورون‎ها تکرار کرده و نتیجه (درصد اسپایک‎های تش</w:t>
      </w:r>
      <w:r w:rsidR="00786D4C">
        <w:rPr>
          <w:rFonts w:hint="cs"/>
          <w:rtl/>
          <w:lang w:bidi="fa-IR"/>
        </w:rPr>
        <w:t>خیص داده شده) را بررسی می‎کنیم.</w:t>
      </w:r>
    </w:p>
    <w:p w:rsidR="00536A8F" w:rsidRDefault="00A847B9" w:rsidP="00536A8F">
      <w:pPr>
        <w:bidi/>
        <w:jc w:val="both"/>
        <w:rPr>
          <w:noProof/>
          <w:rtl/>
          <w:lang w:bidi="fa-IR"/>
        </w:rPr>
      </w:pPr>
      <w:r>
        <w:rPr>
          <w:rFonts w:hint="cs"/>
          <w:noProof/>
          <w:rtl/>
          <w:lang w:bidi="fa-IR"/>
        </w:rPr>
        <w:t>چون بررسی</w:t>
      </w:r>
      <w:r w:rsidR="00A33934">
        <w:rPr>
          <w:rFonts w:hint="cs"/>
          <w:noProof/>
          <w:rtl/>
          <w:lang w:bidi="fa-IR"/>
        </w:rPr>
        <w:t xml:space="preserve"> همه‎ی داده‎های به دست آمده در یک شکل یا نمودار، بیشتر گیج‎کننده خواهد بود، حافظه‎های مختلف را به صورت جداگانه با حافظه‎ی 16 فریمی مقایسه می‎کنیم. </w:t>
      </w:r>
      <w:r w:rsidR="00536A8F">
        <w:rPr>
          <w:rFonts w:hint="cs"/>
          <w:noProof/>
          <w:rtl/>
          <w:lang w:bidi="fa-IR"/>
        </w:rPr>
        <w:t xml:space="preserve">در هر یک از نمودارهای زیر، </w:t>
      </w:r>
      <w:r w:rsidR="00536A8F" w:rsidRPr="00536A8F">
        <w:rPr>
          <w:rFonts w:hint="cs"/>
          <w:noProof/>
          <w:u w:val="single"/>
          <w:rtl/>
          <w:lang w:bidi="fa-IR"/>
        </w:rPr>
        <w:t xml:space="preserve">اختلاف درصد در آزمایش </w:t>
      </w:r>
      <w:r w:rsidR="00536A8F" w:rsidRPr="00536A8F">
        <w:rPr>
          <w:noProof/>
          <w:u w:val="single"/>
          <w:lang w:bidi="fa-IR"/>
        </w:rPr>
        <w:t>n</w:t>
      </w:r>
      <w:r w:rsidR="00536A8F" w:rsidRPr="00536A8F">
        <w:rPr>
          <w:rFonts w:hint="cs"/>
          <w:noProof/>
          <w:u w:val="single"/>
          <w:rtl/>
          <w:lang w:bidi="fa-IR"/>
        </w:rPr>
        <w:t xml:space="preserve"> فریمی با آزمایش 16 فریمی</w:t>
      </w:r>
      <w:r w:rsidR="00536A8F">
        <w:rPr>
          <w:rFonts w:hint="cs"/>
          <w:noProof/>
          <w:rtl/>
          <w:lang w:bidi="fa-IR"/>
        </w:rPr>
        <w:t xml:space="preserve"> را رسم کرده‎ایم:</w:t>
      </w:r>
    </w:p>
    <w:p w:rsidR="00536A8F" w:rsidRDefault="0093288A" w:rsidP="00536A8F">
      <w:pPr>
        <w:bidi/>
        <w:jc w:val="both"/>
        <w:rPr>
          <w:rFonts w:hint="cs"/>
          <w:noProof/>
          <w:lang w:bidi="fa-IR"/>
        </w:rPr>
      </w:pPr>
      <w:r>
        <w:rPr>
          <w:noProof/>
        </w:rPr>
        <w:drawing>
          <wp:inline distT="0" distB="0" distL="0" distR="0" wp14:anchorId="69EE1882" wp14:editId="671364E5">
            <wp:extent cx="6645910" cy="34226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clrChange>
                        <a:clrFrom>
                          <a:srgbClr val="F0F0F0"/>
                        </a:clrFrom>
                        <a:clrTo>
                          <a:srgbClr val="F0F0F0">
                            <a:alpha val="0"/>
                          </a:srgbClr>
                        </a:clrTo>
                      </a:clrChange>
                    </a:blip>
                    <a:stretch>
                      <a:fillRect/>
                    </a:stretch>
                  </pic:blipFill>
                  <pic:spPr>
                    <a:xfrm>
                      <a:off x="0" y="0"/>
                      <a:ext cx="6645910" cy="3422650"/>
                    </a:xfrm>
                    <a:prstGeom prst="rect">
                      <a:avLst/>
                    </a:prstGeom>
                  </pic:spPr>
                </pic:pic>
              </a:graphicData>
            </a:graphic>
          </wp:inline>
        </w:drawing>
      </w:r>
    </w:p>
    <w:p w:rsidR="00A847B9" w:rsidRDefault="00A33934" w:rsidP="00536A8F">
      <w:pPr>
        <w:bidi/>
        <w:jc w:val="both"/>
        <w:rPr>
          <w:rFonts w:hint="cs"/>
          <w:noProof/>
          <w:rtl/>
          <w:lang w:bidi="fa-IR"/>
        </w:rPr>
      </w:pPr>
      <w:r>
        <w:rPr>
          <w:rFonts w:hint="cs"/>
          <w:noProof/>
          <w:rtl/>
          <w:lang w:bidi="fa-IR"/>
        </w:rPr>
        <w:t xml:space="preserve"> </w:t>
      </w:r>
      <w:r w:rsidR="00A847B9" w:rsidRPr="00A847B9">
        <w:rPr>
          <w:noProof/>
        </w:rPr>
        <w:t xml:space="preserve"> </w:t>
      </w:r>
      <w:r w:rsidR="0093288A">
        <w:rPr>
          <w:rFonts w:hint="cs"/>
          <w:noProof/>
          <w:rtl/>
          <w:lang w:bidi="fa-IR"/>
        </w:rPr>
        <w:t xml:space="preserve">با مشاهده نمودار فوق که مربوط به نتایج </w:t>
      </w:r>
      <w:r w:rsidR="0093288A">
        <w:rPr>
          <w:noProof/>
          <w:lang w:bidi="fa-IR"/>
        </w:rPr>
        <w:t>STA</w:t>
      </w:r>
      <w:r w:rsidR="0093288A">
        <w:rPr>
          <w:rFonts w:hint="cs"/>
          <w:noProof/>
          <w:rtl/>
          <w:lang w:bidi="fa-IR"/>
        </w:rPr>
        <w:t xml:space="preserve"> است، می‎بینیم که نمی‎توان ملاک مشخصی برای تعداد فریم‎های حافظه در نظر گرفت، چرا که در تمامی نمودارها، پراکندگی مشابهی وجود دارد.</w:t>
      </w:r>
    </w:p>
    <w:p w:rsidR="0093288A" w:rsidRDefault="00786D4C" w:rsidP="0093288A">
      <w:pPr>
        <w:bidi/>
        <w:jc w:val="both"/>
        <w:rPr>
          <w:rFonts w:hint="cs"/>
          <w:noProof/>
          <w:rtl/>
          <w:lang w:bidi="fa-IR"/>
        </w:rPr>
      </w:pPr>
      <w:r>
        <w:rPr>
          <w:rFonts w:hint="cs"/>
          <w:noProof/>
          <w:rtl/>
          <w:lang w:bidi="fa-IR"/>
        </w:rPr>
        <w:t>در صفحه‎ی بعد</w:t>
      </w:r>
      <w:r w:rsidR="0093288A">
        <w:rPr>
          <w:rFonts w:hint="cs"/>
          <w:noProof/>
          <w:rtl/>
          <w:lang w:bidi="fa-IR"/>
        </w:rPr>
        <w:t xml:space="preserve">، به بررسی نتایج مشابه، این بار در تحلیل </w:t>
      </w:r>
      <w:r w:rsidR="0093288A">
        <w:rPr>
          <w:noProof/>
          <w:lang w:bidi="fa-IR"/>
        </w:rPr>
        <w:t>STC</w:t>
      </w:r>
      <w:r>
        <w:rPr>
          <w:rFonts w:hint="cs"/>
          <w:noProof/>
          <w:rtl/>
          <w:lang w:bidi="fa-IR"/>
        </w:rPr>
        <w:t xml:space="preserve"> می‎پردازیم.</w:t>
      </w:r>
    </w:p>
    <w:p w:rsidR="0093288A" w:rsidRDefault="0093288A" w:rsidP="0093288A">
      <w:pPr>
        <w:bidi/>
        <w:jc w:val="both"/>
        <w:rPr>
          <w:rFonts w:hint="cs"/>
          <w:rtl/>
          <w:lang w:bidi="fa-IR"/>
        </w:rPr>
      </w:pPr>
      <w:r>
        <w:rPr>
          <w:noProof/>
        </w:rPr>
        <w:lastRenderedPageBreak/>
        <w:drawing>
          <wp:inline distT="0" distB="0" distL="0" distR="0" wp14:anchorId="43F05213" wp14:editId="5A66D490">
            <wp:extent cx="6645910" cy="344360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clrChange>
                        <a:clrFrom>
                          <a:srgbClr val="F0F0F0"/>
                        </a:clrFrom>
                        <a:clrTo>
                          <a:srgbClr val="F0F0F0">
                            <a:alpha val="0"/>
                          </a:srgbClr>
                        </a:clrTo>
                      </a:clrChange>
                    </a:blip>
                    <a:stretch>
                      <a:fillRect/>
                    </a:stretch>
                  </pic:blipFill>
                  <pic:spPr>
                    <a:xfrm>
                      <a:off x="0" y="0"/>
                      <a:ext cx="6645910" cy="3443605"/>
                    </a:xfrm>
                    <a:prstGeom prst="rect">
                      <a:avLst/>
                    </a:prstGeom>
                  </pic:spPr>
                </pic:pic>
              </a:graphicData>
            </a:graphic>
          </wp:inline>
        </w:drawing>
      </w:r>
    </w:p>
    <w:p w:rsidR="00A847B9" w:rsidRDefault="0093288A" w:rsidP="00A847B9">
      <w:pPr>
        <w:bidi/>
        <w:jc w:val="both"/>
        <w:rPr>
          <w:lang w:bidi="fa-IR"/>
        </w:rPr>
      </w:pPr>
      <w:r>
        <w:rPr>
          <w:rFonts w:hint="cs"/>
          <w:rtl/>
          <w:lang w:bidi="fa-IR"/>
        </w:rPr>
        <w:t>می‎بینیم که با کاهش تعداد فریم‎های حافظه، نتایج به وضوح ضعیف شده‎اند، اما در اثر افزایش، تغییر محسوسی وجود ندارد. از نمودارهای فوق می‎توان نتیجه‎گیری کرد که حتما نیازی نداریم حافظه‎ای بیش از 16 فریم در نظر بگیریم، اما بر اسا این نمودارها، اگر این تعداد را تا 10 فریم نیز کاهش دهیم، افت چشمگیری در نتایج مشاهده نمی‎شود (بعضا نتایج بهتر نیز شده است!) اما در اثر کاهش بیش از این مقدار، نتایج شروع به بد شدن می‎کنند و درصدهای پاسخگویی به شدت پایین می‎آیند که این تأییدی است بر حافظه‎دار بودن نورون.</w:t>
      </w:r>
    </w:p>
    <w:p w:rsidR="00A847B9" w:rsidRDefault="00A847B9" w:rsidP="00A847B9">
      <w:pPr>
        <w:bidi/>
        <w:jc w:val="both"/>
        <w:rPr>
          <w:lang w:bidi="fa-IR"/>
        </w:rPr>
      </w:pPr>
    </w:p>
    <w:p w:rsidR="00A847B9" w:rsidRDefault="00A847B9" w:rsidP="00A847B9">
      <w:pPr>
        <w:bidi/>
        <w:jc w:val="both"/>
        <w:rPr>
          <w:lang w:bidi="fa-IR"/>
        </w:rPr>
      </w:pPr>
    </w:p>
    <w:p w:rsidR="0081269E" w:rsidRDefault="0081269E" w:rsidP="0081269E">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FB7C63" w:rsidRDefault="00FB7C63" w:rsidP="00FB7C63">
      <w:pPr>
        <w:bidi/>
        <w:jc w:val="both"/>
        <w:rPr>
          <w:lang w:bidi="fa-IR"/>
        </w:rPr>
      </w:pPr>
    </w:p>
    <w:p w:rsidR="002E2FFA" w:rsidRPr="00951704" w:rsidRDefault="002E2FFA" w:rsidP="002E2FFA">
      <w:pPr>
        <w:bidi/>
        <w:jc w:val="both"/>
        <w:rPr>
          <w:rFonts w:hint="cs"/>
          <w:lang w:bidi="fa-IR"/>
        </w:rPr>
      </w:pPr>
    </w:p>
    <w:sectPr w:rsidR="002E2FFA" w:rsidRPr="00951704" w:rsidSect="00F240CA">
      <w:headerReference w:type="default" r:id="rId228"/>
      <w:footerReference w:type="default" r:id="rId229"/>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C6E" w:rsidRDefault="003A3C6E" w:rsidP="00F240CA">
      <w:pPr>
        <w:spacing w:after="0" w:line="240" w:lineRule="auto"/>
      </w:pPr>
      <w:r>
        <w:separator/>
      </w:r>
    </w:p>
  </w:endnote>
  <w:endnote w:type="continuationSeparator" w:id="0">
    <w:p w:rsidR="003A3C6E" w:rsidRDefault="003A3C6E" w:rsidP="00F24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XB Niloofar">
    <w:panose1 w:val="0200050308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B Roya">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7DD2" w:rsidRPr="00A45AB2" w:rsidRDefault="00D47DD2" w:rsidP="0026724B">
    <w:pPr>
      <w:pStyle w:val="Footer"/>
      <w:bidi/>
      <w:jc w:val="center"/>
      <w:rPr>
        <w:rFonts w:cs="B Roya"/>
        <w:b/>
        <w:bCs/>
        <w:sz w:val="22"/>
        <w:szCs w:val="22"/>
      </w:rPr>
    </w:pPr>
    <w:sdt>
      <w:sdtPr>
        <w:rPr>
          <w:rFonts w:cs="B Roya"/>
          <w:b/>
          <w:bCs/>
          <w:sz w:val="22"/>
          <w:szCs w:val="22"/>
          <w:rtl/>
        </w:rPr>
        <w:id w:val="-52167263"/>
        <w:docPartObj>
          <w:docPartGallery w:val="Page Numbers (Bottom of Page)"/>
          <w:docPartUnique/>
        </w:docPartObj>
      </w:sdtPr>
      <w:sdtEndPr>
        <w:rPr>
          <w:noProof/>
        </w:rPr>
      </w:sdtEndPr>
      <w:sdtContent>
        <w:r w:rsidRPr="00A45AB2">
          <w:rPr>
            <w:rFonts w:cs="B Roya" w:hint="cs"/>
            <w:b/>
            <w:bCs/>
            <w:noProof/>
            <w:sz w:val="22"/>
            <w:szCs w:val="22"/>
            <w:rtl/>
          </w:rPr>
          <w:t>ـــــــــــــــــــــــــــــــــــــــــــــــــــــــــــــــــ</w:t>
        </w:r>
        <w:r w:rsidRPr="00A45AB2">
          <w:rPr>
            <w:rFonts w:cs="B Roya" w:hint="cs"/>
            <w:b/>
            <w:bCs/>
            <w:sz w:val="22"/>
            <w:szCs w:val="22"/>
            <w:rtl/>
          </w:rPr>
          <w:t xml:space="preserve">  </w:t>
        </w:r>
        <w:r w:rsidRPr="00A45AB2">
          <w:rPr>
            <w:rFonts w:cs="B Roya" w:hint="cs"/>
            <w:b/>
            <w:bCs/>
            <w:sz w:val="22"/>
            <w:szCs w:val="22"/>
            <w:rtl/>
            <w:lang w:bidi="fa-IR"/>
          </w:rPr>
          <w:t xml:space="preserve">( </w:t>
        </w:r>
        <w:r w:rsidRPr="00A45AB2">
          <w:rPr>
            <w:rFonts w:cs="B Roya" w:hint="cs"/>
            <w:b/>
            <w:bCs/>
            <w:sz w:val="22"/>
            <w:szCs w:val="22"/>
            <w:rtl/>
          </w:rPr>
          <w:t xml:space="preserve"> </w:t>
        </w:r>
        <w:r w:rsidRPr="00A45AB2">
          <w:rPr>
            <w:rFonts w:cs="B Roya"/>
            <w:b/>
            <w:bCs/>
            <w:sz w:val="22"/>
            <w:szCs w:val="22"/>
          </w:rPr>
          <w:fldChar w:fldCharType="begin"/>
        </w:r>
        <w:r w:rsidRPr="00A45AB2">
          <w:rPr>
            <w:rFonts w:cs="B Roya"/>
            <w:b/>
            <w:bCs/>
            <w:sz w:val="22"/>
            <w:szCs w:val="22"/>
          </w:rPr>
          <w:instrText xml:space="preserve"> PAGE   \* MERGEFORMAT </w:instrText>
        </w:r>
        <w:r w:rsidRPr="00A45AB2">
          <w:rPr>
            <w:rFonts w:cs="B Roya"/>
            <w:b/>
            <w:bCs/>
            <w:sz w:val="22"/>
            <w:szCs w:val="22"/>
          </w:rPr>
          <w:fldChar w:fldCharType="separate"/>
        </w:r>
        <w:r w:rsidR="00511F3B">
          <w:rPr>
            <w:rFonts w:cs="B Roya"/>
            <w:b/>
            <w:bCs/>
            <w:noProof/>
            <w:sz w:val="22"/>
            <w:szCs w:val="22"/>
            <w:rtl/>
          </w:rPr>
          <w:t>48</w:t>
        </w:r>
        <w:r w:rsidRPr="00A45AB2">
          <w:rPr>
            <w:rFonts w:cs="B Roya"/>
            <w:b/>
            <w:bCs/>
            <w:noProof/>
            <w:sz w:val="22"/>
            <w:szCs w:val="22"/>
          </w:rPr>
          <w:fldChar w:fldCharType="end"/>
        </w:r>
        <w:r w:rsidRPr="00A45AB2">
          <w:rPr>
            <w:rFonts w:cs="B Roya" w:hint="cs"/>
            <w:b/>
            <w:bCs/>
            <w:noProof/>
            <w:sz w:val="22"/>
            <w:szCs w:val="22"/>
            <w:rtl/>
          </w:rPr>
          <w:t xml:space="preserve">  ) ـــــــــــــــــــــــــــــــــــــــــــــــــــــــــــــــــ </w:t>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C6E" w:rsidRDefault="003A3C6E" w:rsidP="00F240CA">
      <w:pPr>
        <w:spacing w:after="0" w:line="240" w:lineRule="auto"/>
      </w:pPr>
      <w:r>
        <w:separator/>
      </w:r>
    </w:p>
  </w:footnote>
  <w:footnote w:type="continuationSeparator" w:id="0">
    <w:p w:rsidR="003A3C6E" w:rsidRDefault="003A3C6E" w:rsidP="00F240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7DD2" w:rsidRPr="00A45AB2" w:rsidRDefault="00D47DD2" w:rsidP="00A45AB2">
    <w:pPr>
      <w:pStyle w:val="Header"/>
      <w:bidi/>
      <w:rPr>
        <w:rFonts w:cs="B Roya"/>
        <w:b/>
        <w:bCs/>
        <w:sz w:val="22"/>
        <w:szCs w:val="22"/>
        <w:lang w:bidi="fa-IR"/>
      </w:rPr>
    </w:pPr>
    <w:r w:rsidRPr="00A45AB2">
      <w:rPr>
        <w:rFonts w:cs="B Roya" w:hint="cs"/>
        <w:b/>
        <w:bCs/>
        <w:sz w:val="22"/>
        <w:szCs w:val="22"/>
        <w:rtl/>
        <w:lang w:bidi="fa-IR"/>
      </w:rPr>
      <w:t>گزارش کار پروژه درس علوم اعصاب محاسباتی ــــــــــــــــــــــــــــــــــــــــــــــــــــــــــــــــــــــــــــــــــــ سری اول</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97BF8"/>
    <w:multiLevelType w:val="hybridMultilevel"/>
    <w:tmpl w:val="4E7EBC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1F04AC"/>
    <w:multiLevelType w:val="hybridMultilevel"/>
    <w:tmpl w:val="E34E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6369F"/>
    <w:multiLevelType w:val="hybridMultilevel"/>
    <w:tmpl w:val="C7C8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EC7E4A"/>
    <w:multiLevelType w:val="hybridMultilevel"/>
    <w:tmpl w:val="42CCF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EA7DA3"/>
    <w:multiLevelType w:val="hybridMultilevel"/>
    <w:tmpl w:val="63124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mirhossein">
    <w15:presenceInfo w15:providerId="None" w15:userId="Amirhosse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750"/>
    <w:rsid w:val="00054AB1"/>
    <w:rsid w:val="00063135"/>
    <w:rsid w:val="0007419B"/>
    <w:rsid w:val="00081FD1"/>
    <w:rsid w:val="000927E1"/>
    <w:rsid w:val="00094393"/>
    <w:rsid w:val="000B1AB5"/>
    <w:rsid w:val="000B7C9A"/>
    <w:rsid w:val="000C0FE4"/>
    <w:rsid w:val="000D1705"/>
    <w:rsid w:val="000E5C4D"/>
    <w:rsid w:val="000F2969"/>
    <w:rsid w:val="001110AF"/>
    <w:rsid w:val="00111E86"/>
    <w:rsid w:val="00114F56"/>
    <w:rsid w:val="00115C00"/>
    <w:rsid w:val="00133037"/>
    <w:rsid w:val="0013475C"/>
    <w:rsid w:val="00134781"/>
    <w:rsid w:val="001351F8"/>
    <w:rsid w:val="0013562B"/>
    <w:rsid w:val="00143C99"/>
    <w:rsid w:val="00162571"/>
    <w:rsid w:val="00181E45"/>
    <w:rsid w:val="001914DF"/>
    <w:rsid w:val="00194645"/>
    <w:rsid w:val="001C0669"/>
    <w:rsid w:val="001D1709"/>
    <w:rsid w:val="001D2776"/>
    <w:rsid w:val="001E5026"/>
    <w:rsid w:val="001F6C86"/>
    <w:rsid w:val="002035F8"/>
    <w:rsid w:val="00210B19"/>
    <w:rsid w:val="00220F92"/>
    <w:rsid w:val="00244CD1"/>
    <w:rsid w:val="0026504E"/>
    <w:rsid w:val="0026724B"/>
    <w:rsid w:val="00272882"/>
    <w:rsid w:val="00276A31"/>
    <w:rsid w:val="002A0404"/>
    <w:rsid w:val="002B74F4"/>
    <w:rsid w:val="002E2FFA"/>
    <w:rsid w:val="00305384"/>
    <w:rsid w:val="0030750D"/>
    <w:rsid w:val="00313109"/>
    <w:rsid w:val="00323F28"/>
    <w:rsid w:val="0033719C"/>
    <w:rsid w:val="00343A08"/>
    <w:rsid w:val="00346571"/>
    <w:rsid w:val="00374766"/>
    <w:rsid w:val="00376B6D"/>
    <w:rsid w:val="00386EE8"/>
    <w:rsid w:val="00393C17"/>
    <w:rsid w:val="003A3C6E"/>
    <w:rsid w:val="003A4C37"/>
    <w:rsid w:val="003B266E"/>
    <w:rsid w:val="003C255D"/>
    <w:rsid w:val="003D36B5"/>
    <w:rsid w:val="003F1D44"/>
    <w:rsid w:val="004079EB"/>
    <w:rsid w:val="004151FB"/>
    <w:rsid w:val="004170C1"/>
    <w:rsid w:val="0043488E"/>
    <w:rsid w:val="00450A42"/>
    <w:rsid w:val="004837B6"/>
    <w:rsid w:val="00485FC5"/>
    <w:rsid w:val="0049164F"/>
    <w:rsid w:val="00497EF6"/>
    <w:rsid w:val="004A2281"/>
    <w:rsid w:val="004A3C33"/>
    <w:rsid w:val="004E7B90"/>
    <w:rsid w:val="005025C8"/>
    <w:rsid w:val="00511F3B"/>
    <w:rsid w:val="00536A8F"/>
    <w:rsid w:val="00551D99"/>
    <w:rsid w:val="00581104"/>
    <w:rsid w:val="00581CDD"/>
    <w:rsid w:val="00584B61"/>
    <w:rsid w:val="00590B08"/>
    <w:rsid w:val="005A6F22"/>
    <w:rsid w:val="005A7A35"/>
    <w:rsid w:val="005C7A4A"/>
    <w:rsid w:val="005E3B8F"/>
    <w:rsid w:val="005E683D"/>
    <w:rsid w:val="005F5917"/>
    <w:rsid w:val="0062385A"/>
    <w:rsid w:val="0063675E"/>
    <w:rsid w:val="00651863"/>
    <w:rsid w:val="00667E13"/>
    <w:rsid w:val="00692F50"/>
    <w:rsid w:val="00694401"/>
    <w:rsid w:val="006A53E4"/>
    <w:rsid w:val="006E6061"/>
    <w:rsid w:val="006E732A"/>
    <w:rsid w:val="006F4614"/>
    <w:rsid w:val="006F4802"/>
    <w:rsid w:val="006F79CD"/>
    <w:rsid w:val="007004B2"/>
    <w:rsid w:val="007109EF"/>
    <w:rsid w:val="007417C3"/>
    <w:rsid w:val="00752457"/>
    <w:rsid w:val="00754994"/>
    <w:rsid w:val="00775F32"/>
    <w:rsid w:val="00786D4C"/>
    <w:rsid w:val="00796E36"/>
    <w:rsid w:val="007977A8"/>
    <w:rsid w:val="007B5D61"/>
    <w:rsid w:val="007B6658"/>
    <w:rsid w:val="007C76C5"/>
    <w:rsid w:val="007D5ABE"/>
    <w:rsid w:val="007E01D4"/>
    <w:rsid w:val="007F554C"/>
    <w:rsid w:val="00806519"/>
    <w:rsid w:val="00811198"/>
    <w:rsid w:val="0081269E"/>
    <w:rsid w:val="00814844"/>
    <w:rsid w:val="0086521A"/>
    <w:rsid w:val="00872C04"/>
    <w:rsid w:val="00880C7F"/>
    <w:rsid w:val="008A5ED8"/>
    <w:rsid w:val="008C2895"/>
    <w:rsid w:val="008C5FF1"/>
    <w:rsid w:val="008D34F1"/>
    <w:rsid w:val="008D4CCA"/>
    <w:rsid w:val="008E1FC2"/>
    <w:rsid w:val="008F7B75"/>
    <w:rsid w:val="00923305"/>
    <w:rsid w:val="00924CC8"/>
    <w:rsid w:val="0092602F"/>
    <w:rsid w:val="0093288A"/>
    <w:rsid w:val="00944725"/>
    <w:rsid w:val="00951704"/>
    <w:rsid w:val="009716D3"/>
    <w:rsid w:val="0097240A"/>
    <w:rsid w:val="00981904"/>
    <w:rsid w:val="00986933"/>
    <w:rsid w:val="0098783A"/>
    <w:rsid w:val="009934CE"/>
    <w:rsid w:val="00995DCF"/>
    <w:rsid w:val="009B2E6D"/>
    <w:rsid w:val="009C0A73"/>
    <w:rsid w:val="009C7588"/>
    <w:rsid w:val="009F7687"/>
    <w:rsid w:val="00A062F9"/>
    <w:rsid w:val="00A33934"/>
    <w:rsid w:val="00A40BAB"/>
    <w:rsid w:val="00A421A6"/>
    <w:rsid w:val="00A45AB2"/>
    <w:rsid w:val="00A73850"/>
    <w:rsid w:val="00A83083"/>
    <w:rsid w:val="00A847B9"/>
    <w:rsid w:val="00A95B64"/>
    <w:rsid w:val="00AC64EE"/>
    <w:rsid w:val="00AD03B2"/>
    <w:rsid w:val="00AD2F3C"/>
    <w:rsid w:val="00AD36E6"/>
    <w:rsid w:val="00AE11EA"/>
    <w:rsid w:val="00AE6AB2"/>
    <w:rsid w:val="00AF4CC3"/>
    <w:rsid w:val="00B115DE"/>
    <w:rsid w:val="00B4187F"/>
    <w:rsid w:val="00B844A6"/>
    <w:rsid w:val="00B95CE5"/>
    <w:rsid w:val="00BB063D"/>
    <w:rsid w:val="00BC1ED4"/>
    <w:rsid w:val="00BD2BC7"/>
    <w:rsid w:val="00C258F2"/>
    <w:rsid w:val="00C83170"/>
    <w:rsid w:val="00C84EB7"/>
    <w:rsid w:val="00C929BE"/>
    <w:rsid w:val="00CB0415"/>
    <w:rsid w:val="00CB624D"/>
    <w:rsid w:val="00CC61DA"/>
    <w:rsid w:val="00CE340C"/>
    <w:rsid w:val="00CF205A"/>
    <w:rsid w:val="00CF3A8C"/>
    <w:rsid w:val="00CF612C"/>
    <w:rsid w:val="00D01897"/>
    <w:rsid w:val="00D13A19"/>
    <w:rsid w:val="00D2498E"/>
    <w:rsid w:val="00D33810"/>
    <w:rsid w:val="00D4296B"/>
    <w:rsid w:val="00D44D54"/>
    <w:rsid w:val="00D46CD5"/>
    <w:rsid w:val="00D47DD2"/>
    <w:rsid w:val="00D52286"/>
    <w:rsid w:val="00D73BD6"/>
    <w:rsid w:val="00D81CFD"/>
    <w:rsid w:val="00DA26B8"/>
    <w:rsid w:val="00DA3CC0"/>
    <w:rsid w:val="00DB19DF"/>
    <w:rsid w:val="00DC0478"/>
    <w:rsid w:val="00DC1133"/>
    <w:rsid w:val="00DC2E8D"/>
    <w:rsid w:val="00DD5DB7"/>
    <w:rsid w:val="00DD6183"/>
    <w:rsid w:val="00DE515C"/>
    <w:rsid w:val="00E14822"/>
    <w:rsid w:val="00E25E17"/>
    <w:rsid w:val="00E35B5D"/>
    <w:rsid w:val="00EA5750"/>
    <w:rsid w:val="00F04623"/>
    <w:rsid w:val="00F168B9"/>
    <w:rsid w:val="00F240CA"/>
    <w:rsid w:val="00F273E9"/>
    <w:rsid w:val="00F47D45"/>
    <w:rsid w:val="00F5106F"/>
    <w:rsid w:val="00F52C55"/>
    <w:rsid w:val="00F53F40"/>
    <w:rsid w:val="00F74CE3"/>
    <w:rsid w:val="00F9678C"/>
    <w:rsid w:val="00FB46E7"/>
    <w:rsid w:val="00FB7C63"/>
    <w:rsid w:val="00FC64BA"/>
    <w:rsid w:val="00FD4FB1"/>
    <w:rsid w:val="00FE093A"/>
    <w:rsid w:val="00FF35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B7E49"/>
  <w15:chartTrackingRefBased/>
  <w15:docId w15:val="{7B9434FB-A0A7-46BD-A87F-E71BA92D4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AB2"/>
    <w:rPr>
      <w:rFonts w:asciiTheme="majorBidi" w:hAnsiTheme="majorBidi" w:cs="XB Niloofar"/>
      <w:sz w:val="24"/>
      <w:szCs w:val="24"/>
    </w:rPr>
  </w:style>
  <w:style w:type="paragraph" w:styleId="Heading1">
    <w:name w:val="heading 1"/>
    <w:basedOn w:val="Normal"/>
    <w:next w:val="Normal"/>
    <w:link w:val="Heading1Char"/>
    <w:uiPriority w:val="9"/>
    <w:qFormat/>
    <w:rsid w:val="00A45AB2"/>
    <w:pPr>
      <w:keepNext/>
      <w:keepLines/>
      <w:spacing w:before="240" w:after="0"/>
      <w:outlineLvl w:val="0"/>
    </w:pPr>
    <w:rPr>
      <w:rFonts w:eastAsiaTheme="majorEastAsia"/>
      <w:b/>
      <w:bCs/>
      <w:sz w:val="32"/>
      <w:szCs w:val="32"/>
      <w:u w:val="single"/>
    </w:rPr>
  </w:style>
  <w:style w:type="paragraph" w:styleId="Heading2">
    <w:name w:val="heading 2"/>
    <w:basedOn w:val="Normal"/>
    <w:next w:val="Normal"/>
    <w:link w:val="Heading2Char"/>
    <w:uiPriority w:val="9"/>
    <w:unhideWhenUsed/>
    <w:qFormat/>
    <w:rsid w:val="00A45AB2"/>
    <w:pPr>
      <w:keepNext/>
      <w:keepLines/>
      <w:spacing w:before="40" w:after="0"/>
      <w:outlineLvl w:val="1"/>
    </w:pPr>
    <w:rPr>
      <w:rFonts w:eastAsiaTheme="majorEastAsia"/>
      <w:b/>
      <w:bCs/>
      <w:sz w:val="28"/>
      <w:szCs w:val="28"/>
      <w:u w:val="single"/>
    </w:rPr>
  </w:style>
  <w:style w:type="paragraph" w:styleId="Heading3">
    <w:name w:val="heading 3"/>
    <w:basedOn w:val="Normal"/>
    <w:next w:val="Normal"/>
    <w:link w:val="Heading3Char"/>
    <w:uiPriority w:val="9"/>
    <w:unhideWhenUsed/>
    <w:qFormat/>
    <w:rsid w:val="00C258F2"/>
    <w:pPr>
      <w:keepNext/>
      <w:keepLines/>
      <w:spacing w:before="40" w:after="0" w:line="240" w:lineRule="auto"/>
      <w:textboxTightWrap w:val="allLines"/>
      <w:outlineLvl w:val="2"/>
    </w:pPr>
    <w:rPr>
      <w:rFonts w:eastAsiaTheme="majorEastAsia"/>
      <w:b/>
      <w:bCs/>
    </w:rPr>
  </w:style>
  <w:style w:type="paragraph" w:styleId="Heading5">
    <w:name w:val="heading 5"/>
    <w:basedOn w:val="Normal"/>
    <w:next w:val="Normal"/>
    <w:link w:val="Heading5Char"/>
    <w:uiPriority w:val="9"/>
    <w:semiHidden/>
    <w:unhideWhenUsed/>
    <w:qFormat/>
    <w:rsid w:val="008D34F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40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40CA"/>
  </w:style>
  <w:style w:type="paragraph" w:styleId="Footer">
    <w:name w:val="footer"/>
    <w:basedOn w:val="Normal"/>
    <w:link w:val="FooterChar"/>
    <w:uiPriority w:val="99"/>
    <w:unhideWhenUsed/>
    <w:rsid w:val="00F240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40CA"/>
  </w:style>
  <w:style w:type="table" w:styleId="TableGrid">
    <w:name w:val="Table Grid"/>
    <w:basedOn w:val="TableNormal"/>
    <w:uiPriority w:val="39"/>
    <w:rsid w:val="004A2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70C1"/>
    <w:pPr>
      <w:ind w:left="720"/>
      <w:contextualSpacing/>
    </w:pPr>
  </w:style>
  <w:style w:type="character" w:styleId="PlaceholderText">
    <w:name w:val="Placeholder Text"/>
    <w:basedOn w:val="DefaultParagraphFont"/>
    <w:uiPriority w:val="99"/>
    <w:semiHidden/>
    <w:rsid w:val="000D1705"/>
    <w:rPr>
      <w:color w:val="808080"/>
    </w:rPr>
  </w:style>
  <w:style w:type="paragraph" w:styleId="Caption">
    <w:name w:val="caption"/>
    <w:basedOn w:val="Normal"/>
    <w:next w:val="Normal"/>
    <w:uiPriority w:val="35"/>
    <w:unhideWhenUsed/>
    <w:qFormat/>
    <w:rsid w:val="008C5FF1"/>
    <w:pPr>
      <w:spacing w:after="200" w:line="240" w:lineRule="auto"/>
    </w:pPr>
    <w:rPr>
      <w:i/>
      <w:iCs/>
      <w:color w:val="44546A" w:themeColor="text2"/>
      <w:sz w:val="18"/>
      <w:szCs w:val="18"/>
    </w:rPr>
  </w:style>
  <w:style w:type="paragraph" w:customStyle="1" w:styleId="MTDisplayEquation">
    <w:name w:val="MTDisplayEquation"/>
    <w:basedOn w:val="Normal"/>
    <w:next w:val="Normal"/>
    <w:link w:val="MTDisplayEquationChar"/>
    <w:rsid w:val="008C5FF1"/>
    <w:pPr>
      <w:tabs>
        <w:tab w:val="center" w:pos="4680"/>
        <w:tab w:val="right" w:pos="9360"/>
      </w:tabs>
      <w:bidi/>
    </w:pPr>
    <w:rPr>
      <w:lang w:bidi="fa-IR"/>
    </w:rPr>
  </w:style>
  <w:style w:type="character" w:customStyle="1" w:styleId="MTDisplayEquationChar">
    <w:name w:val="MTDisplayEquation Char"/>
    <w:basedOn w:val="DefaultParagraphFont"/>
    <w:link w:val="MTDisplayEquation"/>
    <w:rsid w:val="008C5FF1"/>
    <w:rPr>
      <w:sz w:val="24"/>
      <w:szCs w:val="24"/>
      <w:lang w:bidi="fa-IR"/>
    </w:rPr>
  </w:style>
  <w:style w:type="character" w:customStyle="1" w:styleId="Heading1Char">
    <w:name w:val="Heading 1 Char"/>
    <w:basedOn w:val="DefaultParagraphFont"/>
    <w:link w:val="Heading1"/>
    <w:uiPriority w:val="9"/>
    <w:rsid w:val="00A45AB2"/>
    <w:rPr>
      <w:rFonts w:asciiTheme="majorBidi" w:eastAsiaTheme="majorEastAsia" w:hAnsiTheme="majorBidi" w:cs="XB Niloofar"/>
      <w:b/>
      <w:bCs/>
      <w:sz w:val="32"/>
      <w:szCs w:val="32"/>
      <w:u w:val="single"/>
    </w:rPr>
  </w:style>
  <w:style w:type="character" w:customStyle="1" w:styleId="Heading2Char">
    <w:name w:val="Heading 2 Char"/>
    <w:basedOn w:val="DefaultParagraphFont"/>
    <w:link w:val="Heading2"/>
    <w:uiPriority w:val="9"/>
    <w:rsid w:val="00A45AB2"/>
    <w:rPr>
      <w:rFonts w:asciiTheme="majorBidi" w:eastAsiaTheme="majorEastAsia" w:hAnsiTheme="majorBidi" w:cs="XB Niloofar"/>
      <w:b/>
      <w:bCs/>
      <w:sz w:val="28"/>
      <w:szCs w:val="28"/>
      <w:u w:val="single"/>
    </w:rPr>
  </w:style>
  <w:style w:type="character" w:customStyle="1" w:styleId="Heading3Char">
    <w:name w:val="Heading 3 Char"/>
    <w:basedOn w:val="DefaultParagraphFont"/>
    <w:link w:val="Heading3"/>
    <w:uiPriority w:val="9"/>
    <w:rsid w:val="00C258F2"/>
    <w:rPr>
      <w:rFonts w:asciiTheme="majorBidi" w:eastAsiaTheme="majorEastAsia" w:hAnsiTheme="majorBidi" w:cs="XB Niloofar"/>
      <w:b/>
      <w:bCs/>
      <w:sz w:val="24"/>
      <w:szCs w:val="24"/>
    </w:rPr>
  </w:style>
  <w:style w:type="paragraph" w:styleId="Revision">
    <w:name w:val="Revision"/>
    <w:hidden/>
    <w:uiPriority w:val="99"/>
    <w:semiHidden/>
    <w:rsid w:val="00CF612C"/>
    <w:pPr>
      <w:spacing w:after="0" w:line="240" w:lineRule="auto"/>
    </w:pPr>
    <w:rPr>
      <w:rFonts w:asciiTheme="majorBidi" w:hAnsiTheme="majorBidi" w:cs="XB Niloofar"/>
      <w:sz w:val="24"/>
      <w:szCs w:val="24"/>
    </w:rPr>
  </w:style>
  <w:style w:type="paragraph" w:styleId="BalloonText">
    <w:name w:val="Balloon Text"/>
    <w:basedOn w:val="Normal"/>
    <w:link w:val="BalloonTextChar"/>
    <w:uiPriority w:val="99"/>
    <w:semiHidden/>
    <w:unhideWhenUsed/>
    <w:rsid w:val="00CF61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612C"/>
    <w:rPr>
      <w:rFonts w:ascii="Segoe UI" w:hAnsi="Segoe UI" w:cs="Segoe UI"/>
      <w:sz w:val="18"/>
      <w:szCs w:val="18"/>
    </w:rPr>
  </w:style>
  <w:style w:type="character" w:customStyle="1" w:styleId="Heading5Char">
    <w:name w:val="Heading 5 Char"/>
    <w:basedOn w:val="DefaultParagraphFont"/>
    <w:link w:val="Heading5"/>
    <w:uiPriority w:val="9"/>
    <w:semiHidden/>
    <w:rsid w:val="008D34F1"/>
    <w:rPr>
      <w:rFonts w:asciiTheme="majorHAnsi" w:eastAsiaTheme="majorEastAsia" w:hAnsiTheme="majorHAnsi" w:cstheme="majorBidi"/>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6382">
      <w:bodyDiv w:val="1"/>
      <w:marLeft w:val="0"/>
      <w:marRight w:val="0"/>
      <w:marTop w:val="0"/>
      <w:marBottom w:val="0"/>
      <w:divBdr>
        <w:top w:val="none" w:sz="0" w:space="0" w:color="auto"/>
        <w:left w:val="none" w:sz="0" w:space="0" w:color="auto"/>
        <w:bottom w:val="none" w:sz="0" w:space="0" w:color="auto"/>
        <w:right w:val="none" w:sz="0" w:space="0" w:color="auto"/>
      </w:divBdr>
    </w:div>
    <w:div w:id="448210310">
      <w:bodyDiv w:val="1"/>
      <w:marLeft w:val="0"/>
      <w:marRight w:val="0"/>
      <w:marTop w:val="0"/>
      <w:marBottom w:val="0"/>
      <w:divBdr>
        <w:top w:val="none" w:sz="0" w:space="0" w:color="auto"/>
        <w:left w:val="none" w:sz="0" w:space="0" w:color="auto"/>
        <w:bottom w:val="none" w:sz="0" w:space="0" w:color="auto"/>
        <w:right w:val="none" w:sz="0" w:space="0" w:color="auto"/>
      </w:divBdr>
    </w:div>
    <w:div w:id="95749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file:///E:\SharifUniversityOfTechnology\96_2\Computational_Nueroscience\HW01\html\HW01_101.png" TargetMode="External"/><Relationship Id="rId21" Type="http://schemas.openxmlformats.org/officeDocument/2006/relationships/image" Target="media/image10.png"/><Relationship Id="rId42" Type="http://schemas.openxmlformats.org/officeDocument/2006/relationships/image" Target="file:///E:\SharifUniversityOfTechnology\96_2\Computational_Nueroscience\HW01\html\HW01_26.png" TargetMode="External"/><Relationship Id="rId63" Type="http://schemas.openxmlformats.org/officeDocument/2006/relationships/image" Target="file:///E:\SharifUniversityOfTechnology\96_2\Computational_Nueroscience\HW01\html\HW01_47.png" TargetMode="External"/><Relationship Id="rId84" Type="http://schemas.openxmlformats.org/officeDocument/2006/relationships/image" Target="file:///E:\SharifUniversityOfTechnology\96_2\Computational_Nueroscience\HW01\html\HW01_68.png" TargetMode="External"/><Relationship Id="rId138" Type="http://schemas.openxmlformats.org/officeDocument/2006/relationships/image" Target="media/image19.png"/><Relationship Id="rId159" Type="http://schemas.openxmlformats.org/officeDocument/2006/relationships/image" Target="media/image40.png"/><Relationship Id="rId170" Type="http://schemas.openxmlformats.org/officeDocument/2006/relationships/image" Target="media/image51.png"/><Relationship Id="rId191" Type="http://schemas.openxmlformats.org/officeDocument/2006/relationships/image" Target="media/image72.png"/><Relationship Id="rId205" Type="http://schemas.openxmlformats.org/officeDocument/2006/relationships/image" Target="media/image86.png"/><Relationship Id="rId226" Type="http://schemas.openxmlformats.org/officeDocument/2006/relationships/image" Target="media/image107.png"/><Relationship Id="rId107" Type="http://schemas.openxmlformats.org/officeDocument/2006/relationships/image" Target="file:///E:\SharifUniversityOfTechnology\96_2\Computational_Nueroscience\HW01\html\HW01_91.png" TargetMode="External"/><Relationship Id="rId11" Type="http://schemas.openxmlformats.org/officeDocument/2006/relationships/image" Target="media/image4.png"/><Relationship Id="rId32" Type="http://schemas.openxmlformats.org/officeDocument/2006/relationships/image" Target="file:///E:\SharifUniversityOfTechnology\96_2\Computational_Nueroscience\HW01\html\HW01_16.png" TargetMode="External"/><Relationship Id="rId53" Type="http://schemas.openxmlformats.org/officeDocument/2006/relationships/image" Target="file:///E:\SharifUniversityOfTechnology\96_2\Computational_Nueroscience\HW01\html\HW01_37.png" TargetMode="External"/><Relationship Id="rId74" Type="http://schemas.openxmlformats.org/officeDocument/2006/relationships/image" Target="file:///E:\SharifUniversityOfTechnology\96_2\Computational_Nueroscience\HW01\html\HW01_58.png" TargetMode="External"/><Relationship Id="rId128" Type="http://schemas.openxmlformats.org/officeDocument/2006/relationships/image" Target="file:///E:\SharifUniversityOfTechnology\96_2\Computational_Nueroscience\HW01\html\HW01_112.png" TargetMode="External"/><Relationship Id="rId149" Type="http://schemas.openxmlformats.org/officeDocument/2006/relationships/image" Target="media/image30.png"/><Relationship Id="rId5" Type="http://schemas.openxmlformats.org/officeDocument/2006/relationships/webSettings" Target="webSettings.xml"/><Relationship Id="rId95" Type="http://schemas.openxmlformats.org/officeDocument/2006/relationships/image" Target="file:///E:\SharifUniversityOfTechnology\96_2\Computational_Nueroscience\HW01\html\HW01_79.png" TargetMode="External"/><Relationship Id="rId160" Type="http://schemas.openxmlformats.org/officeDocument/2006/relationships/image" Target="media/image41.png"/><Relationship Id="rId181" Type="http://schemas.openxmlformats.org/officeDocument/2006/relationships/image" Target="media/image62.png"/><Relationship Id="rId216" Type="http://schemas.openxmlformats.org/officeDocument/2006/relationships/image" Target="media/image97.png"/><Relationship Id="rId22" Type="http://schemas.openxmlformats.org/officeDocument/2006/relationships/image" Target="media/image11.png"/><Relationship Id="rId43" Type="http://schemas.openxmlformats.org/officeDocument/2006/relationships/image" Target="file:///E:\SharifUniversityOfTechnology\96_2\Computational_Nueroscience\HW01\html\HW01_27.png" TargetMode="External"/><Relationship Id="rId64" Type="http://schemas.openxmlformats.org/officeDocument/2006/relationships/image" Target="file:///E:\SharifUniversityOfTechnology\96_2\Computational_Nueroscience\HW01\html\HW01_48.png" TargetMode="External"/><Relationship Id="rId118" Type="http://schemas.openxmlformats.org/officeDocument/2006/relationships/image" Target="file:///E:\SharifUniversityOfTechnology\96_2\Computational_Nueroscience\HW01\html\HW01_102.png" TargetMode="External"/><Relationship Id="rId139" Type="http://schemas.openxmlformats.org/officeDocument/2006/relationships/image" Target="media/image20.png"/><Relationship Id="rId85" Type="http://schemas.openxmlformats.org/officeDocument/2006/relationships/image" Target="file:///E:\SharifUniversityOfTechnology\96_2\Computational_Nueroscience\HW01\html\HW01_69.png" TargetMode="External"/><Relationship Id="rId150" Type="http://schemas.openxmlformats.org/officeDocument/2006/relationships/image" Target="media/image31.png"/><Relationship Id="rId171" Type="http://schemas.openxmlformats.org/officeDocument/2006/relationships/image" Target="media/image52.png"/><Relationship Id="rId192" Type="http://schemas.openxmlformats.org/officeDocument/2006/relationships/image" Target="media/image73.png"/><Relationship Id="rId206" Type="http://schemas.openxmlformats.org/officeDocument/2006/relationships/image" Target="media/image87.png"/><Relationship Id="rId227" Type="http://schemas.openxmlformats.org/officeDocument/2006/relationships/image" Target="media/image108.png"/><Relationship Id="rId12" Type="http://schemas.openxmlformats.org/officeDocument/2006/relationships/image" Target="media/image5.png"/><Relationship Id="rId33" Type="http://schemas.openxmlformats.org/officeDocument/2006/relationships/image" Target="file:///E:\SharifUniversityOfTechnology\96_2\Computational_Nueroscience\HW01\html\HW01_17.png" TargetMode="External"/><Relationship Id="rId108" Type="http://schemas.openxmlformats.org/officeDocument/2006/relationships/image" Target="file:///E:\SharifUniversityOfTechnology\96_2\Computational_Nueroscience\HW01\html\HW01_92.png" TargetMode="External"/><Relationship Id="rId129" Type="http://schemas.openxmlformats.org/officeDocument/2006/relationships/image" Target="file:///E:\SharifUniversityOfTechnology\96_2\Computational_Nueroscience\HW01\html\HW01_113.png" TargetMode="External"/><Relationship Id="rId54" Type="http://schemas.openxmlformats.org/officeDocument/2006/relationships/image" Target="file:///E:\SharifUniversityOfTechnology\96_2\Computational_Nueroscience\HW01\html\HW01_38.png" TargetMode="External"/><Relationship Id="rId75" Type="http://schemas.openxmlformats.org/officeDocument/2006/relationships/image" Target="file:///E:\SharifUniversityOfTechnology\96_2\Computational_Nueroscience\HW01\html\HW01_59.png" TargetMode="External"/><Relationship Id="rId96" Type="http://schemas.openxmlformats.org/officeDocument/2006/relationships/image" Target="file:///E:\SharifUniversityOfTechnology\96_2\Computational_Nueroscience\HW01\html\HW01_80.png" TargetMode="External"/><Relationship Id="rId140" Type="http://schemas.openxmlformats.org/officeDocument/2006/relationships/image" Target="media/image21.png"/><Relationship Id="rId161" Type="http://schemas.openxmlformats.org/officeDocument/2006/relationships/image" Target="media/image42.png"/><Relationship Id="rId182" Type="http://schemas.openxmlformats.org/officeDocument/2006/relationships/image" Target="media/image63.png"/><Relationship Id="rId217" Type="http://schemas.openxmlformats.org/officeDocument/2006/relationships/image" Target="media/image98.png"/><Relationship Id="rId6" Type="http://schemas.openxmlformats.org/officeDocument/2006/relationships/footnotes" Target="footnotes.xml"/><Relationship Id="rId23" Type="http://schemas.openxmlformats.org/officeDocument/2006/relationships/image" Target="file:///E:\SharifUniversityOfTechnology\96_2\Computational_Nueroscience\HW01\html\HW01_06.png" TargetMode="External"/><Relationship Id="rId119" Type="http://schemas.openxmlformats.org/officeDocument/2006/relationships/image" Target="file:///E:\SharifUniversityOfTechnology\96_2\Computational_Nueroscience\HW01\html\HW01_103.png" TargetMode="External"/><Relationship Id="rId44" Type="http://schemas.openxmlformats.org/officeDocument/2006/relationships/image" Target="file:///E:\SharifUniversityOfTechnology\96_2\Computational_Nueroscience\HW01\html\HW01_28.png" TargetMode="External"/><Relationship Id="rId65" Type="http://schemas.openxmlformats.org/officeDocument/2006/relationships/image" Target="file:///E:\SharifUniversityOfTechnology\96_2\Computational_Nueroscience\HW01\html\HW01_49.png" TargetMode="External"/><Relationship Id="rId86" Type="http://schemas.openxmlformats.org/officeDocument/2006/relationships/image" Target="file:///E:\SharifUniversityOfTechnology\96_2\Computational_Nueroscience\HW01\html\HW01_70.png" TargetMode="External"/><Relationship Id="rId130" Type="http://schemas.openxmlformats.org/officeDocument/2006/relationships/image" Target="file:///E:\SharifUniversityOfTechnology\96_2\Computational_Nueroscience\HW01\html\HW01_114.png" TargetMode="External"/><Relationship Id="rId151" Type="http://schemas.openxmlformats.org/officeDocument/2006/relationships/image" Target="media/image32.png"/><Relationship Id="rId172" Type="http://schemas.openxmlformats.org/officeDocument/2006/relationships/image" Target="media/image53.png"/><Relationship Id="rId193" Type="http://schemas.openxmlformats.org/officeDocument/2006/relationships/image" Target="media/image74.png"/><Relationship Id="rId207" Type="http://schemas.openxmlformats.org/officeDocument/2006/relationships/image" Target="media/image88.png"/><Relationship Id="rId228"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file:///E:\SharifUniversityOfTechnology\96_2\Computational_Nueroscience\HW01\html\HW01_93.png" TargetMode="External"/><Relationship Id="rId34" Type="http://schemas.openxmlformats.org/officeDocument/2006/relationships/image" Target="file:///E:\SharifUniversityOfTechnology\96_2\Computational_Nueroscience\HW01\html\HW01_18.png" TargetMode="External"/><Relationship Id="rId55" Type="http://schemas.openxmlformats.org/officeDocument/2006/relationships/image" Target="file:///E:\SharifUniversityOfTechnology\96_2\Computational_Nueroscience\HW01\html\HW01_39.png" TargetMode="External"/><Relationship Id="rId76" Type="http://schemas.openxmlformats.org/officeDocument/2006/relationships/image" Target="file:///E:\SharifUniversityOfTechnology\96_2\Computational_Nueroscience\HW01\html\HW01_60.png" TargetMode="External"/><Relationship Id="rId97" Type="http://schemas.openxmlformats.org/officeDocument/2006/relationships/image" Target="file:///E:\SharifUniversityOfTechnology\96_2\Computational_Nueroscience\HW01\html\HW01_81.png" TargetMode="External"/><Relationship Id="rId120" Type="http://schemas.openxmlformats.org/officeDocument/2006/relationships/image" Target="file:///E:\SharifUniversityOfTechnology\96_2\Computational_Nueroscience\HW01\html\HW01_104.png" TargetMode="External"/><Relationship Id="rId141" Type="http://schemas.openxmlformats.org/officeDocument/2006/relationships/image" Target="media/image22.png"/><Relationship Id="rId7" Type="http://schemas.openxmlformats.org/officeDocument/2006/relationships/endnotes" Target="endnotes.xml"/><Relationship Id="rId162" Type="http://schemas.openxmlformats.org/officeDocument/2006/relationships/image" Target="media/image43.png"/><Relationship Id="rId183" Type="http://schemas.openxmlformats.org/officeDocument/2006/relationships/image" Target="media/image64.png"/><Relationship Id="rId218" Type="http://schemas.openxmlformats.org/officeDocument/2006/relationships/image" Target="media/image99.png"/><Relationship Id="rId24" Type="http://schemas.openxmlformats.org/officeDocument/2006/relationships/image" Target="file:///E:\SharifUniversityOfTechnology\96_2\Computational_Nueroscience\HW01\html\HW01_07.png" TargetMode="External"/><Relationship Id="rId45" Type="http://schemas.openxmlformats.org/officeDocument/2006/relationships/image" Target="file:///E:\SharifUniversityOfTechnology\96_2\Computational_Nueroscience\HW01\html\HW01_29.png" TargetMode="External"/><Relationship Id="rId66" Type="http://schemas.openxmlformats.org/officeDocument/2006/relationships/image" Target="file:///E:\SharifUniversityOfTechnology\96_2\Computational_Nueroscience\HW01\html\HW01_50.png" TargetMode="External"/><Relationship Id="rId87" Type="http://schemas.openxmlformats.org/officeDocument/2006/relationships/image" Target="file:///E:\SharifUniversityOfTechnology\96_2\Computational_Nueroscience\HW01\html\HW01_71.png" TargetMode="External"/><Relationship Id="rId110" Type="http://schemas.openxmlformats.org/officeDocument/2006/relationships/image" Target="file:///E:\SharifUniversityOfTechnology\96_2\Computational_Nueroscience\HW01\html\HW01_94.png" TargetMode="External"/><Relationship Id="rId131" Type="http://schemas.openxmlformats.org/officeDocument/2006/relationships/image" Target="media/image12.png"/><Relationship Id="rId152" Type="http://schemas.openxmlformats.org/officeDocument/2006/relationships/image" Target="media/image33.png"/><Relationship Id="rId173" Type="http://schemas.openxmlformats.org/officeDocument/2006/relationships/image" Target="media/image54.png"/><Relationship Id="rId194" Type="http://schemas.openxmlformats.org/officeDocument/2006/relationships/image" Target="media/image75.png"/><Relationship Id="rId208" Type="http://schemas.openxmlformats.org/officeDocument/2006/relationships/image" Target="media/image89.png"/><Relationship Id="rId229" Type="http://schemas.openxmlformats.org/officeDocument/2006/relationships/footer" Target="footer1.xml"/><Relationship Id="rId14" Type="http://schemas.openxmlformats.org/officeDocument/2006/relationships/image" Target="file:///E:\SharifUniversityOfTechnology\96_2\Computational_Nueroscience\HW01\html\HW01_03.png" TargetMode="External"/><Relationship Id="rId35" Type="http://schemas.openxmlformats.org/officeDocument/2006/relationships/image" Target="file:///E:\SharifUniversityOfTechnology\96_2\Computational_Nueroscience\HW01\html\HW01_19.png" TargetMode="External"/><Relationship Id="rId56" Type="http://schemas.openxmlformats.org/officeDocument/2006/relationships/image" Target="file:///E:\SharifUniversityOfTechnology\96_2\Computational_Nueroscience\HW01\html\HW01_40.png" TargetMode="External"/><Relationship Id="rId77" Type="http://schemas.openxmlformats.org/officeDocument/2006/relationships/image" Target="file:///E:\SharifUniversityOfTechnology\96_2\Computational_Nueroscience\HW01\html\HW01_61.png" TargetMode="External"/><Relationship Id="rId100" Type="http://schemas.openxmlformats.org/officeDocument/2006/relationships/image" Target="file:///E:\SharifUniversityOfTechnology\96_2\Computational_Nueroscience\HW01\html\HW01_84.png" TargetMode="External"/><Relationship Id="rId8" Type="http://schemas.openxmlformats.org/officeDocument/2006/relationships/image" Target="media/image1.png"/><Relationship Id="rId98" Type="http://schemas.openxmlformats.org/officeDocument/2006/relationships/image" Target="file:///E:\SharifUniversityOfTechnology\96_2\Computational_Nueroscience\HW01\html\HW01_82.png" TargetMode="External"/><Relationship Id="rId121" Type="http://schemas.openxmlformats.org/officeDocument/2006/relationships/image" Target="file:///E:\SharifUniversityOfTechnology\96_2\Computational_Nueroscience\HW01\html\HW01_105.png" TargetMode="External"/><Relationship Id="rId142" Type="http://schemas.openxmlformats.org/officeDocument/2006/relationships/image" Target="media/image23.png"/><Relationship Id="rId163" Type="http://schemas.openxmlformats.org/officeDocument/2006/relationships/image" Target="media/image44.png"/><Relationship Id="rId184" Type="http://schemas.openxmlformats.org/officeDocument/2006/relationships/image" Target="media/image65.png"/><Relationship Id="rId219" Type="http://schemas.openxmlformats.org/officeDocument/2006/relationships/image" Target="media/image100.png"/><Relationship Id="rId230" Type="http://schemas.openxmlformats.org/officeDocument/2006/relationships/fontTable" Target="fontTable.xml"/><Relationship Id="rId25" Type="http://schemas.openxmlformats.org/officeDocument/2006/relationships/image" Target="file:///E:\SharifUniversityOfTechnology\96_2\Computational_Nueroscience\HW01\html\HW01_08.png" TargetMode="External"/><Relationship Id="rId46" Type="http://schemas.openxmlformats.org/officeDocument/2006/relationships/image" Target="file:///E:\SharifUniversityOfTechnology\96_2\Computational_Nueroscience\HW01\html\HW01_30.png" TargetMode="External"/><Relationship Id="rId67" Type="http://schemas.openxmlformats.org/officeDocument/2006/relationships/image" Target="file:///E:\SharifUniversityOfTechnology\96_2\Computational_Nueroscience\HW01\html\HW01_51.png" TargetMode="External"/><Relationship Id="rId20" Type="http://schemas.openxmlformats.org/officeDocument/2006/relationships/image" Target="media/image9.png"/><Relationship Id="rId41" Type="http://schemas.openxmlformats.org/officeDocument/2006/relationships/image" Target="file:///E:\SharifUniversityOfTechnology\96_2\Computational_Nueroscience\HW01\html\HW01_25.png" TargetMode="External"/><Relationship Id="rId62" Type="http://schemas.openxmlformats.org/officeDocument/2006/relationships/image" Target="file:///E:\SharifUniversityOfTechnology\96_2\Computational_Nueroscience\HW01\html\HW01_46.png" TargetMode="External"/><Relationship Id="rId83" Type="http://schemas.openxmlformats.org/officeDocument/2006/relationships/image" Target="file:///E:\SharifUniversityOfTechnology\96_2\Computational_Nueroscience\HW01\html\HW01_67.png" TargetMode="External"/><Relationship Id="rId88" Type="http://schemas.openxmlformats.org/officeDocument/2006/relationships/image" Target="file:///E:\SharifUniversityOfTechnology\96_2\Computational_Nueroscience\HW01\html\HW01_72.png" TargetMode="External"/><Relationship Id="rId111" Type="http://schemas.openxmlformats.org/officeDocument/2006/relationships/image" Target="file:///E:\SharifUniversityOfTechnology\96_2\Computational_Nueroscience\HW01\html\HW01_95.png" TargetMode="External"/><Relationship Id="rId132" Type="http://schemas.openxmlformats.org/officeDocument/2006/relationships/image" Target="media/image13.png"/><Relationship Id="rId153" Type="http://schemas.openxmlformats.org/officeDocument/2006/relationships/image" Target="media/image34.png"/><Relationship Id="rId174" Type="http://schemas.openxmlformats.org/officeDocument/2006/relationships/image" Target="media/image55.png"/><Relationship Id="rId179" Type="http://schemas.openxmlformats.org/officeDocument/2006/relationships/image" Target="media/image60.png"/><Relationship Id="rId195" Type="http://schemas.openxmlformats.org/officeDocument/2006/relationships/image" Target="media/image76.png"/><Relationship Id="rId209" Type="http://schemas.openxmlformats.org/officeDocument/2006/relationships/image" Target="media/image90.png"/><Relationship Id="rId190" Type="http://schemas.openxmlformats.org/officeDocument/2006/relationships/image" Target="media/image71.png"/><Relationship Id="rId204" Type="http://schemas.openxmlformats.org/officeDocument/2006/relationships/image" Target="media/image85.png"/><Relationship Id="rId220" Type="http://schemas.openxmlformats.org/officeDocument/2006/relationships/image" Target="media/image101.png"/><Relationship Id="rId225" Type="http://schemas.openxmlformats.org/officeDocument/2006/relationships/image" Target="media/image106.png"/><Relationship Id="rId15" Type="http://schemas.openxmlformats.org/officeDocument/2006/relationships/image" Target="file:///E:\SharifUniversityOfTechnology\96_2\Computational_Nueroscience\HW01\html\HW01_02.png" TargetMode="External"/><Relationship Id="rId36" Type="http://schemas.openxmlformats.org/officeDocument/2006/relationships/image" Target="file:///E:\SharifUniversityOfTechnology\96_2\Computational_Nueroscience\HW01\html\HW01_20.png" TargetMode="External"/><Relationship Id="rId57" Type="http://schemas.openxmlformats.org/officeDocument/2006/relationships/image" Target="file:///E:\SharifUniversityOfTechnology\96_2\Computational_Nueroscience\HW01\html\HW01_41.png" TargetMode="External"/><Relationship Id="rId106" Type="http://schemas.openxmlformats.org/officeDocument/2006/relationships/image" Target="file:///E:\SharifUniversityOfTechnology\96_2\Computational_Nueroscience\HW01\html\HW01_90.png" TargetMode="External"/><Relationship Id="rId127" Type="http://schemas.openxmlformats.org/officeDocument/2006/relationships/image" Target="file:///E:\SharifUniversityOfTechnology\96_2\Computational_Nueroscience\HW01\html\HW01_111.png" TargetMode="External"/><Relationship Id="rId10" Type="http://schemas.openxmlformats.org/officeDocument/2006/relationships/image" Target="media/image3.png"/><Relationship Id="rId31" Type="http://schemas.openxmlformats.org/officeDocument/2006/relationships/image" Target="file:///E:\SharifUniversityOfTechnology\96_2\Computational_Nueroscience\HW01\html\HW01_15.png" TargetMode="External"/><Relationship Id="rId52" Type="http://schemas.openxmlformats.org/officeDocument/2006/relationships/image" Target="file:///E:\SharifUniversityOfTechnology\96_2\Computational_Nueroscience\HW01\html\HW01_36.png" TargetMode="External"/><Relationship Id="rId73" Type="http://schemas.openxmlformats.org/officeDocument/2006/relationships/image" Target="file:///E:\SharifUniversityOfTechnology\96_2\Computational_Nueroscience\HW01\html\HW01_57.png" TargetMode="External"/><Relationship Id="rId78" Type="http://schemas.openxmlformats.org/officeDocument/2006/relationships/image" Target="file:///E:\SharifUniversityOfTechnology\96_2\Computational_Nueroscience\HW01\html\HW01_62.png" TargetMode="External"/><Relationship Id="rId94" Type="http://schemas.openxmlformats.org/officeDocument/2006/relationships/image" Target="file:///E:\SharifUniversityOfTechnology\96_2\Computational_Nueroscience\HW01\html\HW01_78.png" TargetMode="External"/><Relationship Id="rId99" Type="http://schemas.openxmlformats.org/officeDocument/2006/relationships/image" Target="file:///E:\SharifUniversityOfTechnology\96_2\Computational_Nueroscience\HW01\html\HW01_83.png" TargetMode="External"/><Relationship Id="rId101" Type="http://schemas.openxmlformats.org/officeDocument/2006/relationships/image" Target="file:///E:\SharifUniversityOfTechnology\96_2\Computational_Nueroscience\HW01\html\HW01_85.png" TargetMode="External"/><Relationship Id="rId122" Type="http://schemas.openxmlformats.org/officeDocument/2006/relationships/image" Target="file:///E:\SharifUniversityOfTechnology\96_2\Computational_Nueroscience\HW01\html\HW01_106.png" TargetMode="External"/><Relationship Id="rId143" Type="http://schemas.openxmlformats.org/officeDocument/2006/relationships/image" Target="media/image24.png"/><Relationship Id="rId148" Type="http://schemas.openxmlformats.org/officeDocument/2006/relationships/image" Target="media/image29.png"/><Relationship Id="rId164" Type="http://schemas.openxmlformats.org/officeDocument/2006/relationships/image" Target="media/image45.png"/><Relationship Id="rId169" Type="http://schemas.openxmlformats.org/officeDocument/2006/relationships/image" Target="media/image50.png"/><Relationship Id="rId185"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1.png"/><Relationship Id="rId210" Type="http://schemas.openxmlformats.org/officeDocument/2006/relationships/image" Target="media/image91.png"/><Relationship Id="rId215" Type="http://schemas.openxmlformats.org/officeDocument/2006/relationships/image" Target="media/image96.png"/><Relationship Id="rId26" Type="http://schemas.openxmlformats.org/officeDocument/2006/relationships/image" Target="file:///E:\SharifUniversityOfTechnology\96_2\Computational_Nueroscience\HW01\html\HW01_09.png" TargetMode="External"/><Relationship Id="rId231" Type="http://schemas.microsoft.com/office/2011/relationships/people" Target="people.xml"/><Relationship Id="rId47" Type="http://schemas.openxmlformats.org/officeDocument/2006/relationships/image" Target="file:///E:\SharifUniversityOfTechnology\96_2\Computational_Nueroscience\HW01\html\HW01_31.png" TargetMode="External"/><Relationship Id="rId68" Type="http://schemas.openxmlformats.org/officeDocument/2006/relationships/image" Target="file:///E:\SharifUniversityOfTechnology\96_2\Computational_Nueroscience\HW01\html\HW01_52.png" TargetMode="External"/><Relationship Id="rId89" Type="http://schemas.openxmlformats.org/officeDocument/2006/relationships/image" Target="file:///E:\SharifUniversityOfTechnology\96_2\Computational_Nueroscience\HW01\html\HW01_73.png" TargetMode="External"/><Relationship Id="rId112" Type="http://schemas.openxmlformats.org/officeDocument/2006/relationships/image" Target="file:///E:\SharifUniversityOfTechnology\96_2\Computational_Nueroscience\HW01\html\HW01_96.png" TargetMode="External"/><Relationship Id="rId133" Type="http://schemas.openxmlformats.org/officeDocument/2006/relationships/image" Target="media/image14.png"/><Relationship Id="rId154" Type="http://schemas.openxmlformats.org/officeDocument/2006/relationships/image" Target="media/image35.png"/><Relationship Id="rId175" Type="http://schemas.openxmlformats.org/officeDocument/2006/relationships/image" Target="media/image56.png"/><Relationship Id="rId196" Type="http://schemas.openxmlformats.org/officeDocument/2006/relationships/image" Target="media/image77.png"/><Relationship Id="rId200" Type="http://schemas.openxmlformats.org/officeDocument/2006/relationships/image" Target="media/image81.png"/><Relationship Id="rId16" Type="http://schemas.openxmlformats.org/officeDocument/2006/relationships/image" Target="file:///E:\SharifUniversityOfTechnology\96_2\Computational_Nueroscience\HW01\html\HW01_04.png" TargetMode="External"/><Relationship Id="rId221" Type="http://schemas.openxmlformats.org/officeDocument/2006/relationships/image" Target="media/image102.png"/><Relationship Id="rId37" Type="http://schemas.openxmlformats.org/officeDocument/2006/relationships/image" Target="file:///E:\SharifUniversityOfTechnology\96_2\Computational_Nueroscience\HW01\html\HW01_21.png" TargetMode="External"/><Relationship Id="rId58" Type="http://schemas.openxmlformats.org/officeDocument/2006/relationships/image" Target="file:///E:\SharifUniversityOfTechnology\96_2\Computational_Nueroscience\HW01\html\HW01_42.png" TargetMode="External"/><Relationship Id="rId79" Type="http://schemas.openxmlformats.org/officeDocument/2006/relationships/image" Target="file:///E:\SharifUniversityOfTechnology\96_2\Computational_Nueroscience\HW01\html\HW01_63.png" TargetMode="External"/><Relationship Id="rId102" Type="http://schemas.openxmlformats.org/officeDocument/2006/relationships/image" Target="file:///E:\SharifUniversityOfTechnology\96_2\Computational_Nueroscience\HW01\html\HW01_86.png" TargetMode="External"/><Relationship Id="rId123" Type="http://schemas.openxmlformats.org/officeDocument/2006/relationships/image" Target="file:///E:\SharifUniversityOfTechnology\96_2\Computational_Nueroscience\HW01\html\HW01_107.png" TargetMode="External"/><Relationship Id="rId144" Type="http://schemas.openxmlformats.org/officeDocument/2006/relationships/image" Target="media/image25.png"/><Relationship Id="rId90" Type="http://schemas.openxmlformats.org/officeDocument/2006/relationships/image" Target="file:///E:\SharifUniversityOfTechnology\96_2\Computational_Nueroscience\HW01\html\HW01_74.png" TargetMode="External"/><Relationship Id="rId165" Type="http://schemas.openxmlformats.org/officeDocument/2006/relationships/image" Target="media/image46.png"/><Relationship Id="rId186" Type="http://schemas.openxmlformats.org/officeDocument/2006/relationships/image" Target="media/image67.png"/><Relationship Id="rId211" Type="http://schemas.openxmlformats.org/officeDocument/2006/relationships/image" Target="media/image92.png"/><Relationship Id="rId232" Type="http://schemas.openxmlformats.org/officeDocument/2006/relationships/glossaryDocument" Target="glossary/document.xml"/><Relationship Id="rId27" Type="http://schemas.openxmlformats.org/officeDocument/2006/relationships/image" Target="file:///E:\SharifUniversityOfTechnology\96_2\Computational_Nueroscience\HW01\html\HW01_10.png" TargetMode="External"/><Relationship Id="rId48" Type="http://schemas.openxmlformats.org/officeDocument/2006/relationships/image" Target="file:///E:\SharifUniversityOfTechnology\96_2\Computational_Nueroscience\HW01\html\HW01_32.png" TargetMode="External"/><Relationship Id="rId69" Type="http://schemas.openxmlformats.org/officeDocument/2006/relationships/image" Target="file:///E:\SharifUniversityOfTechnology\96_2\Computational_Nueroscience\HW01\html\HW01_53.png" TargetMode="External"/><Relationship Id="rId113" Type="http://schemas.openxmlformats.org/officeDocument/2006/relationships/image" Target="file:///E:\SharifUniversityOfTechnology\96_2\Computational_Nueroscience\HW01\html\HW01_97.png" TargetMode="External"/><Relationship Id="rId134" Type="http://schemas.openxmlformats.org/officeDocument/2006/relationships/image" Target="media/image15.png"/><Relationship Id="rId80" Type="http://schemas.openxmlformats.org/officeDocument/2006/relationships/image" Target="file:///E:\SharifUniversityOfTechnology\96_2\Computational_Nueroscience\HW01\html\HW01_64.png" TargetMode="External"/><Relationship Id="rId155" Type="http://schemas.openxmlformats.org/officeDocument/2006/relationships/image" Target="media/image36.png"/><Relationship Id="rId176" Type="http://schemas.openxmlformats.org/officeDocument/2006/relationships/image" Target="media/image57.png"/><Relationship Id="rId197" Type="http://schemas.openxmlformats.org/officeDocument/2006/relationships/image" Target="media/image78.png"/><Relationship Id="rId201" Type="http://schemas.openxmlformats.org/officeDocument/2006/relationships/image" Target="media/image82.png"/><Relationship Id="rId222" Type="http://schemas.openxmlformats.org/officeDocument/2006/relationships/image" Target="media/image103.png"/><Relationship Id="rId17" Type="http://schemas.openxmlformats.org/officeDocument/2006/relationships/image" Target="file:///E:\SharifUniversityOfTechnology\96_2\Computational_Nueroscience\HW01\html\HW01_05.png" TargetMode="External"/><Relationship Id="rId38" Type="http://schemas.openxmlformats.org/officeDocument/2006/relationships/image" Target="file:///E:\SharifUniversityOfTechnology\96_2\Computational_Nueroscience\HW01\html\HW01_22.png" TargetMode="External"/><Relationship Id="rId59" Type="http://schemas.openxmlformats.org/officeDocument/2006/relationships/image" Target="file:///E:\SharifUniversityOfTechnology\96_2\Computational_Nueroscience\HW01\html\HW01_43.png" TargetMode="External"/><Relationship Id="rId103" Type="http://schemas.openxmlformats.org/officeDocument/2006/relationships/image" Target="file:///E:\SharifUniversityOfTechnology\96_2\Computational_Nueroscience\HW01\html\HW01_87.png" TargetMode="External"/><Relationship Id="rId124" Type="http://schemas.openxmlformats.org/officeDocument/2006/relationships/image" Target="file:///E:\SharifUniversityOfTechnology\96_2\Computational_Nueroscience\HW01\html\HW01_108.png" TargetMode="External"/><Relationship Id="rId70" Type="http://schemas.openxmlformats.org/officeDocument/2006/relationships/image" Target="file:///E:\SharifUniversityOfTechnology\96_2\Computational_Nueroscience\HW01\html\HW01_54.png" TargetMode="External"/><Relationship Id="rId91" Type="http://schemas.openxmlformats.org/officeDocument/2006/relationships/image" Target="file:///E:\SharifUniversityOfTechnology\96_2\Computational_Nueroscience\HW01\html\HW01_75.png" TargetMode="External"/><Relationship Id="rId145" Type="http://schemas.openxmlformats.org/officeDocument/2006/relationships/image" Target="media/image26.png"/><Relationship Id="rId166" Type="http://schemas.openxmlformats.org/officeDocument/2006/relationships/image" Target="media/image47.png"/><Relationship Id="rId187" Type="http://schemas.openxmlformats.org/officeDocument/2006/relationships/image" Target="media/image68.png"/><Relationship Id="rId1" Type="http://schemas.openxmlformats.org/officeDocument/2006/relationships/customXml" Target="../customXml/item1.xml"/><Relationship Id="rId212" Type="http://schemas.openxmlformats.org/officeDocument/2006/relationships/image" Target="media/image93.png"/><Relationship Id="rId233" Type="http://schemas.openxmlformats.org/officeDocument/2006/relationships/theme" Target="theme/theme1.xml"/><Relationship Id="rId28" Type="http://schemas.openxmlformats.org/officeDocument/2006/relationships/image" Target="file:///E:\SharifUniversityOfTechnology\96_2\Computational_Nueroscience\HW01\html\HW01_11.png" TargetMode="External"/><Relationship Id="rId49" Type="http://schemas.openxmlformats.org/officeDocument/2006/relationships/image" Target="file:///E:\SharifUniversityOfTechnology\96_2\Computational_Nueroscience\HW01\html\HW01_33.png" TargetMode="External"/><Relationship Id="rId114" Type="http://schemas.openxmlformats.org/officeDocument/2006/relationships/image" Target="file:///E:\SharifUniversityOfTechnology\96_2\Computational_Nueroscience\HW01\html\HW01_98.png" TargetMode="External"/><Relationship Id="rId60" Type="http://schemas.openxmlformats.org/officeDocument/2006/relationships/image" Target="file:///E:\SharifUniversityOfTechnology\96_2\Computational_Nueroscience\HW01\html\HW01_44.png" TargetMode="External"/><Relationship Id="rId81" Type="http://schemas.openxmlformats.org/officeDocument/2006/relationships/image" Target="file:///E:\SharifUniversityOfTechnology\96_2\Computational_Nueroscience\HW01\html\HW01_65.png" TargetMode="External"/><Relationship Id="rId135" Type="http://schemas.openxmlformats.org/officeDocument/2006/relationships/image" Target="media/image16.png"/><Relationship Id="rId156" Type="http://schemas.openxmlformats.org/officeDocument/2006/relationships/image" Target="media/image37.png"/><Relationship Id="rId177" Type="http://schemas.openxmlformats.org/officeDocument/2006/relationships/image" Target="media/image58.png"/><Relationship Id="rId198" Type="http://schemas.openxmlformats.org/officeDocument/2006/relationships/image" Target="media/image79.png"/><Relationship Id="rId202" Type="http://schemas.openxmlformats.org/officeDocument/2006/relationships/image" Target="media/image83.png"/><Relationship Id="rId223" Type="http://schemas.openxmlformats.org/officeDocument/2006/relationships/image" Target="media/image104.png"/><Relationship Id="rId18" Type="http://schemas.openxmlformats.org/officeDocument/2006/relationships/image" Target="media/image7.png"/><Relationship Id="rId39" Type="http://schemas.openxmlformats.org/officeDocument/2006/relationships/image" Target="file:///E:\SharifUniversityOfTechnology\96_2\Computational_Nueroscience\HW01\html\HW01_23.png" TargetMode="External"/><Relationship Id="rId50" Type="http://schemas.openxmlformats.org/officeDocument/2006/relationships/image" Target="file:///E:\SharifUniversityOfTechnology\96_2\Computational_Nueroscience\HW01\html\HW01_34.png" TargetMode="External"/><Relationship Id="rId104" Type="http://schemas.openxmlformats.org/officeDocument/2006/relationships/image" Target="file:///E:\SharifUniversityOfTechnology\96_2\Computational_Nueroscience\HW01\html\HW01_88.png" TargetMode="External"/><Relationship Id="rId125" Type="http://schemas.openxmlformats.org/officeDocument/2006/relationships/image" Target="file:///E:\SharifUniversityOfTechnology\96_2\Computational_Nueroscience\HW01\html\HW01_109.png" TargetMode="External"/><Relationship Id="rId146" Type="http://schemas.openxmlformats.org/officeDocument/2006/relationships/image" Target="media/image27.png"/><Relationship Id="rId167" Type="http://schemas.openxmlformats.org/officeDocument/2006/relationships/image" Target="media/image48.png"/><Relationship Id="rId188" Type="http://schemas.openxmlformats.org/officeDocument/2006/relationships/image" Target="media/image69.png"/><Relationship Id="rId71" Type="http://schemas.openxmlformats.org/officeDocument/2006/relationships/image" Target="file:///E:\SharifUniversityOfTechnology\96_2\Computational_Nueroscience\HW01\html\HW01_55.png" TargetMode="External"/><Relationship Id="rId92" Type="http://schemas.openxmlformats.org/officeDocument/2006/relationships/image" Target="file:///E:\SharifUniversityOfTechnology\96_2\Computational_Nueroscience\HW01\html\HW01_76.png" TargetMode="External"/><Relationship Id="rId213"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image" Target="file:///E:\SharifUniversityOfTechnology\96_2\Computational_Nueroscience\HW01\html\HW01_12.png" TargetMode="External"/><Relationship Id="rId40" Type="http://schemas.openxmlformats.org/officeDocument/2006/relationships/image" Target="file:///E:\SharifUniversityOfTechnology\96_2\Computational_Nueroscience\HW01\html\HW01_24.png" TargetMode="External"/><Relationship Id="rId115" Type="http://schemas.openxmlformats.org/officeDocument/2006/relationships/image" Target="file:///E:\SharifUniversityOfTechnology\96_2\Computational_Nueroscience\HW01\html\HW01_99.png" TargetMode="External"/><Relationship Id="rId136" Type="http://schemas.openxmlformats.org/officeDocument/2006/relationships/image" Target="media/image17.png"/><Relationship Id="rId157" Type="http://schemas.openxmlformats.org/officeDocument/2006/relationships/image" Target="media/image38.png"/><Relationship Id="rId178" Type="http://schemas.openxmlformats.org/officeDocument/2006/relationships/image" Target="media/image59.png"/><Relationship Id="rId61" Type="http://schemas.openxmlformats.org/officeDocument/2006/relationships/image" Target="file:///E:\SharifUniversityOfTechnology\96_2\Computational_Nueroscience\HW01\html\HW01_45.png" TargetMode="External"/><Relationship Id="rId82" Type="http://schemas.openxmlformats.org/officeDocument/2006/relationships/image" Target="file:///E:\SharifUniversityOfTechnology\96_2\Computational_Nueroscience\HW01\html\HW01_66.png" TargetMode="External"/><Relationship Id="rId199" Type="http://schemas.openxmlformats.org/officeDocument/2006/relationships/image" Target="media/image80.png"/><Relationship Id="rId203" Type="http://schemas.openxmlformats.org/officeDocument/2006/relationships/image" Target="media/image84.png"/><Relationship Id="rId19" Type="http://schemas.openxmlformats.org/officeDocument/2006/relationships/image" Target="media/image8.png"/><Relationship Id="rId224" Type="http://schemas.openxmlformats.org/officeDocument/2006/relationships/image" Target="media/image105.png"/><Relationship Id="rId30" Type="http://schemas.openxmlformats.org/officeDocument/2006/relationships/image" Target="file:///E:\SharifUniversityOfTechnology\96_2\Computational_Nueroscience\HW01\html\HW01_13.png" TargetMode="External"/><Relationship Id="rId105" Type="http://schemas.openxmlformats.org/officeDocument/2006/relationships/image" Target="file:///E:\SharifUniversityOfTechnology\96_2\Computational_Nueroscience\HW01\html\HW01_89.png" TargetMode="External"/><Relationship Id="rId126" Type="http://schemas.openxmlformats.org/officeDocument/2006/relationships/image" Target="file:///E:\SharifUniversityOfTechnology\96_2\Computational_Nueroscience\HW01\html\HW01_110.png" TargetMode="External"/><Relationship Id="rId147" Type="http://schemas.openxmlformats.org/officeDocument/2006/relationships/image" Target="media/image28.png"/><Relationship Id="rId168" Type="http://schemas.openxmlformats.org/officeDocument/2006/relationships/image" Target="media/image49.png"/><Relationship Id="rId51" Type="http://schemas.openxmlformats.org/officeDocument/2006/relationships/image" Target="file:///E:\SharifUniversityOfTechnology\96_2\Computational_Nueroscience\HW01\html\HW01_35.png" TargetMode="External"/><Relationship Id="rId72" Type="http://schemas.openxmlformats.org/officeDocument/2006/relationships/image" Target="file:///E:\SharifUniversityOfTechnology\96_2\Computational_Nueroscience\HW01\html\HW01_56.png" TargetMode="External"/><Relationship Id="rId93" Type="http://schemas.openxmlformats.org/officeDocument/2006/relationships/image" Target="file:///E:\SharifUniversityOfTechnology\96_2\Computational_Nueroscience\HW01\html\HW01_77.png" TargetMode="External"/><Relationship Id="rId189" Type="http://schemas.openxmlformats.org/officeDocument/2006/relationships/image" Target="media/image70.png"/><Relationship Id="rId3" Type="http://schemas.openxmlformats.org/officeDocument/2006/relationships/styles" Target="styles.xml"/><Relationship Id="rId214" Type="http://schemas.openxmlformats.org/officeDocument/2006/relationships/image" Target="media/image95.png"/><Relationship Id="rId116" Type="http://schemas.openxmlformats.org/officeDocument/2006/relationships/image" Target="file:///E:\SharifUniversityOfTechnology\96_2\Computational_Nueroscience\HW01\html\HW01_100.png" TargetMode="External"/><Relationship Id="rId137" Type="http://schemas.openxmlformats.org/officeDocument/2006/relationships/image" Target="media/image18.png"/><Relationship Id="rId158"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XB Niloofar">
    <w:panose1 w:val="0200050308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B Roya">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3AD"/>
    <w:rsid w:val="008753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753A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DBB29-E323-4EB2-A768-80198212A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6326</TotalTime>
  <Pages>63</Pages>
  <Words>6365</Words>
  <Characters>36283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Amirhossein</dc:creator>
  <cp:keywords/>
  <dc:description/>
  <cp:lastModifiedBy>Amirhossein</cp:lastModifiedBy>
  <cp:revision>122</cp:revision>
  <cp:lastPrinted>2018-03-20T23:33:00Z</cp:lastPrinted>
  <dcterms:created xsi:type="dcterms:W3CDTF">2017-04-04T17:59:00Z</dcterms:created>
  <dcterms:modified xsi:type="dcterms:W3CDTF">2018-03-20T23:39:00Z</dcterms:modified>
</cp:coreProperties>
</file>